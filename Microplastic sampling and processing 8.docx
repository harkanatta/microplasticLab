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285D90" w14:textId="320E9D8D" w:rsidR="00AE016C" w:rsidRDefault="00AE016C" w:rsidP="00AE016C">
      <w:pPr>
        <w:jc w:val="center"/>
        <w:rPr>
          <w:b/>
          <w:bCs/>
          <w:sz w:val="36"/>
          <w:szCs w:val="36"/>
        </w:rPr>
      </w:pPr>
      <w:r w:rsidRPr="00AE016C">
        <w:rPr>
          <w:b/>
          <w:bCs/>
          <w:sz w:val="36"/>
          <w:szCs w:val="36"/>
        </w:rPr>
        <w:t xml:space="preserve">Microplastic sampling 2019 </w:t>
      </w:r>
      <w:r>
        <w:rPr>
          <w:b/>
          <w:bCs/>
          <w:sz w:val="36"/>
          <w:szCs w:val="36"/>
        </w:rPr>
        <w:t>–</w:t>
      </w:r>
      <w:r w:rsidRPr="00AE016C">
        <w:rPr>
          <w:b/>
          <w:bCs/>
          <w:sz w:val="36"/>
          <w:szCs w:val="36"/>
        </w:rPr>
        <w:t xml:space="preserve"> Karin</w:t>
      </w:r>
    </w:p>
    <w:sdt>
      <w:sdtPr>
        <w:rPr>
          <w:rFonts w:asciiTheme="minorHAnsi" w:eastAsiaTheme="minorHAnsi" w:hAnsiTheme="minorHAnsi" w:cstheme="minorBidi"/>
          <w:color w:val="auto"/>
          <w:sz w:val="22"/>
          <w:szCs w:val="22"/>
          <w:lang w:val="en-GB"/>
        </w:rPr>
        <w:id w:val="-1847163272"/>
        <w:docPartObj>
          <w:docPartGallery w:val="Table of Contents"/>
          <w:docPartUnique/>
        </w:docPartObj>
      </w:sdtPr>
      <w:sdtEndPr>
        <w:rPr>
          <w:b/>
          <w:bCs/>
          <w:noProof/>
        </w:rPr>
      </w:sdtEndPr>
      <w:sdtContent>
        <w:p w14:paraId="24DDC023" w14:textId="3280530B" w:rsidR="00A062E0" w:rsidRDefault="00A062E0">
          <w:pPr>
            <w:pStyle w:val="TOCHeading"/>
          </w:pPr>
          <w:r>
            <w:t>Contents</w:t>
          </w:r>
        </w:p>
        <w:p w14:paraId="0DF98D0C" w14:textId="238E468B" w:rsidR="00BB6AB7" w:rsidRPr="00BB6AB7" w:rsidRDefault="00A062E0">
          <w:pPr>
            <w:pStyle w:val="TOC1"/>
            <w:tabs>
              <w:tab w:val="right" w:leader="dot" w:pos="9016"/>
            </w:tabs>
            <w:rPr>
              <w:rFonts w:eastAsiaTheme="minorEastAsia"/>
              <w:noProof/>
              <w:sz w:val="18"/>
              <w:szCs w:val="18"/>
              <w:lang w:eastAsia="en-GB"/>
            </w:rPr>
          </w:pPr>
          <w:r w:rsidRPr="00BB6AB7">
            <w:rPr>
              <w:sz w:val="18"/>
              <w:szCs w:val="18"/>
            </w:rPr>
            <w:fldChar w:fldCharType="begin"/>
          </w:r>
          <w:r w:rsidRPr="00BB6AB7">
            <w:rPr>
              <w:sz w:val="18"/>
              <w:szCs w:val="18"/>
            </w:rPr>
            <w:instrText xml:space="preserve"> TOC \o "1-3" \h \z \u </w:instrText>
          </w:r>
          <w:r w:rsidRPr="00BB6AB7">
            <w:rPr>
              <w:sz w:val="18"/>
              <w:szCs w:val="18"/>
            </w:rPr>
            <w:fldChar w:fldCharType="separate"/>
          </w:r>
          <w:hyperlink w:anchor="_Toc31286804" w:history="1">
            <w:r w:rsidR="00BB6AB7" w:rsidRPr="00BB6AB7">
              <w:rPr>
                <w:rStyle w:val="Hyperlink"/>
                <w:noProof/>
                <w:sz w:val="18"/>
                <w:szCs w:val="18"/>
              </w:rPr>
              <w:t>Protocol for sampling and processing based on the BASEMAN protocol</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_Toc31286804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3</w:t>
            </w:r>
            <w:r w:rsidR="00BB6AB7" w:rsidRPr="00BB6AB7">
              <w:rPr>
                <w:noProof/>
                <w:webHidden/>
                <w:sz w:val="18"/>
                <w:szCs w:val="18"/>
              </w:rPr>
              <w:fldChar w:fldCharType="end"/>
            </w:r>
          </w:hyperlink>
        </w:p>
        <w:p w14:paraId="39A4C3C6" w14:textId="72567B57" w:rsidR="00BB6AB7" w:rsidRPr="00BB6AB7" w:rsidRDefault="00845306">
          <w:pPr>
            <w:pStyle w:val="TOC2"/>
            <w:tabs>
              <w:tab w:val="right" w:leader="dot" w:pos="9016"/>
            </w:tabs>
            <w:rPr>
              <w:rFonts w:eastAsiaTheme="minorEastAsia"/>
              <w:noProof/>
              <w:sz w:val="18"/>
              <w:szCs w:val="18"/>
              <w:lang w:eastAsia="en-GB"/>
            </w:rPr>
          </w:pPr>
          <w:hyperlink w:anchor="_Toc31286805" w:history="1">
            <w:r w:rsidR="00BB6AB7" w:rsidRPr="00BB6AB7">
              <w:rPr>
                <w:rStyle w:val="Hyperlink"/>
                <w:noProof/>
                <w:sz w:val="18"/>
                <w:szCs w:val="18"/>
              </w:rPr>
              <w:t>Equipment</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_Toc31286805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3</w:t>
            </w:r>
            <w:r w:rsidR="00BB6AB7" w:rsidRPr="00BB6AB7">
              <w:rPr>
                <w:noProof/>
                <w:webHidden/>
                <w:sz w:val="18"/>
                <w:szCs w:val="18"/>
              </w:rPr>
              <w:fldChar w:fldCharType="end"/>
            </w:r>
          </w:hyperlink>
        </w:p>
        <w:p w14:paraId="00F76889" w14:textId="650E3CEB" w:rsidR="00BB6AB7" w:rsidRPr="00BB6AB7" w:rsidRDefault="00845306">
          <w:pPr>
            <w:pStyle w:val="TOC2"/>
            <w:tabs>
              <w:tab w:val="right" w:leader="dot" w:pos="9016"/>
            </w:tabs>
            <w:rPr>
              <w:rFonts w:eastAsiaTheme="minorEastAsia"/>
              <w:noProof/>
              <w:sz w:val="18"/>
              <w:szCs w:val="18"/>
              <w:lang w:eastAsia="en-GB"/>
            </w:rPr>
          </w:pPr>
          <w:hyperlink w:anchor="_Toc31286806" w:history="1">
            <w:r w:rsidR="00BB6AB7" w:rsidRPr="00BB6AB7">
              <w:rPr>
                <w:rStyle w:val="Hyperlink"/>
                <w:noProof/>
                <w:sz w:val="18"/>
                <w:szCs w:val="18"/>
              </w:rPr>
              <w:t>Reagents</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_Toc31286806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3</w:t>
            </w:r>
            <w:r w:rsidR="00BB6AB7" w:rsidRPr="00BB6AB7">
              <w:rPr>
                <w:noProof/>
                <w:webHidden/>
                <w:sz w:val="18"/>
                <w:szCs w:val="18"/>
              </w:rPr>
              <w:fldChar w:fldCharType="end"/>
            </w:r>
          </w:hyperlink>
        </w:p>
        <w:p w14:paraId="2E720EEF" w14:textId="353962E6" w:rsidR="00BB6AB7" w:rsidRPr="00BB6AB7" w:rsidRDefault="00845306">
          <w:pPr>
            <w:pStyle w:val="TOC2"/>
            <w:tabs>
              <w:tab w:val="right" w:leader="dot" w:pos="9016"/>
            </w:tabs>
            <w:rPr>
              <w:rFonts w:eastAsiaTheme="minorEastAsia"/>
              <w:noProof/>
              <w:sz w:val="18"/>
              <w:szCs w:val="18"/>
              <w:lang w:eastAsia="en-GB"/>
            </w:rPr>
          </w:pPr>
          <w:hyperlink w:anchor="_Toc31286807" w:history="1">
            <w:r w:rsidR="00BB6AB7" w:rsidRPr="00BB6AB7">
              <w:rPr>
                <w:rStyle w:val="Hyperlink"/>
                <w:noProof/>
                <w:sz w:val="18"/>
                <w:szCs w:val="18"/>
              </w:rPr>
              <w:t>Preparations</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_Toc31286807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3</w:t>
            </w:r>
            <w:r w:rsidR="00BB6AB7" w:rsidRPr="00BB6AB7">
              <w:rPr>
                <w:noProof/>
                <w:webHidden/>
                <w:sz w:val="18"/>
                <w:szCs w:val="18"/>
              </w:rPr>
              <w:fldChar w:fldCharType="end"/>
            </w:r>
          </w:hyperlink>
        </w:p>
        <w:p w14:paraId="68B3C562" w14:textId="2174487B" w:rsidR="00BB6AB7" w:rsidRPr="00BB6AB7" w:rsidRDefault="00845306">
          <w:pPr>
            <w:pStyle w:val="TOC2"/>
            <w:tabs>
              <w:tab w:val="right" w:leader="dot" w:pos="9016"/>
            </w:tabs>
            <w:rPr>
              <w:rFonts w:eastAsiaTheme="minorEastAsia"/>
              <w:noProof/>
              <w:sz w:val="18"/>
              <w:szCs w:val="18"/>
              <w:lang w:eastAsia="en-GB"/>
            </w:rPr>
          </w:pPr>
          <w:hyperlink w:anchor="_Toc31286808" w:history="1">
            <w:r w:rsidR="00BB6AB7" w:rsidRPr="00BB6AB7">
              <w:rPr>
                <w:rStyle w:val="Hyperlink"/>
                <w:noProof/>
                <w:sz w:val="18"/>
                <w:szCs w:val="18"/>
              </w:rPr>
              <w:t>Blanks</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_Toc31286808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4</w:t>
            </w:r>
            <w:r w:rsidR="00BB6AB7" w:rsidRPr="00BB6AB7">
              <w:rPr>
                <w:noProof/>
                <w:webHidden/>
                <w:sz w:val="18"/>
                <w:szCs w:val="18"/>
              </w:rPr>
              <w:fldChar w:fldCharType="end"/>
            </w:r>
          </w:hyperlink>
        </w:p>
        <w:p w14:paraId="53A82EC8" w14:textId="7EA37BE6" w:rsidR="00BB6AB7" w:rsidRPr="00BB6AB7" w:rsidRDefault="00845306">
          <w:pPr>
            <w:pStyle w:val="TOC2"/>
            <w:tabs>
              <w:tab w:val="right" w:leader="dot" w:pos="9016"/>
            </w:tabs>
            <w:rPr>
              <w:rFonts w:eastAsiaTheme="minorEastAsia"/>
              <w:noProof/>
              <w:sz w:val="18"/>
              <w:szCs w:val="18"/>
              <w:lang w:eastAsia="en-GB"/>
            </w:rPr>
          </w:pPr>
          <w:hyperlink w:anchor="_Toc31286809" w:history="1">
            <w:r w:rsidR="00BB6AB7" w:rsidRPr="00BB6AB7">
              <w:rPr>
                <w:rStyle w:val="Hyperlink"/>
                <w:noProof/>
                <w:sz w:val="18"/>
                <w:szCs w:val="18"/>
              </w:rPr>
              <w:t>Sampling on board</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_Toc31286809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4</w:t>
            </w:r>
            <w:r w:rsidR="00BB6AB7" w:rsidRPr="00BB6AB7">
              <w:rPr>
                <w:noProof/>
                <w:webHidden/>
                <w:sz w:val="18"/>
                <w:szCs w:val="18"/>
              </w:rPr>
              <w:fldChar w:fldCharType="end"/>
            </w:r>
          </w:hyperlink>
        </w:p>
        <w:p w14:paraId="76179FA5" w14:textId="0CBCAC63" w:rsidR="00BB6AB7" w:rsidRPr="00BB6AB7" w:rsidRDefault="00845306">
          <w:pPr>
            <w:pStyle w:val="TOC2"/>
            <w:tabs>
              <w:tab w:val="right" w:leader="dot" w:pos="9016"/>
            </w:tabs>
            <w:rPr>
              <w:rFonts w:eastAsiaTheme="minorEastAsia"/>
              <w:noProof/>
              <w:sz w:val="18"/>
              <w:szCs w:val="18"/>
              <w:lang w:eastAsia="en-GB"/>
            </w:rPr>
          </w:pPr>
          <w:hyperlink w:anchor="_Toc31286810" w:history="1">
            <w:r w:rsidR="00BB6AB7" w:rsidRPr="00BB6AB7">
              <w:rPr>
                <w:rStyle w:val="Hyperlink"/>
                <w:noProof/>
                <w:sz w:val="18"/>
                <w:szCs w:val="18"/>
              </w:rPr>
              <w:t>Processing in the laboratory</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_Toc31286810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5</w:t>
            </w:r>
            <w:r w:rsidR="00BB6AB7" w:rsidRPr="00BB6AB7">
              <w:rPr>
                <w:noProof/>
                <w:webHidden/>
                <w:sz w:val="18"/>
                <w:szCs w:val="18"/>
              </w:rPr>
              <w:fldChar w:fldCharType="end"/>
            </w:r>
          </w:hyperlink>
        </w:p>
        <w:p w14:paraId="035479DA" w14:textId="11972F20" w:rsidR="00BB6AB7" w:rsidRPr="00BB6AB7" w:rsidRDefault="00845306">
          <w:pPr>
            <w:pStyle w:val="TOC3"/>
            <w:tabs>
              <w:tab w:val="right" w:leader="dot" w:pos="9016"/>
            </w:tabs>
            <w:rPr>
              <w:rFonts w:eastAsiaTheme="minorEastAsia"/>
              <w:noProof/>
              <w:sz w:val="18"/>
              <w:szCs w:val="18"/>
              <w:lang w:eastAsia="en-GB"/>
            </w:rPr>
          </w:pPr>
          <w:hyperlink w:anchor="_Toc31286811" w:history="1">
            <w:r w:rsidR="00BB6AB7" w:rsidRPr="00BB6AB7">
              <w:rPr>
                <w:rStyle w:val="Hyperlink"/>
                <w:noProof/>
                <w:sz w:val="18"/>
                <w:szCs w:val="18"/>
              </w:rPr>
              <w:t>Sample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_Toc31286811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5</w:t>
            </w:r>
            <w:r w:rsidR="00BB6AB7" w:rsidRPr="00BB6AB7">
              <w:rPr>
                <w:noProof/>
                <w:webHidden/>
                <w:sz w:val="18"/>
                <w:szCs w:val="18"/>
              </w:rPr>
              <w:fldChar w:fldCharType="end"/>
            </w:r>
          </w:hyperlink>
        </w:p>
        <w:p w14:paraId="5AD34BE1" w14:textId="2C205E9F" w:rsidR="00BB6AB7" w:rsidRPr="00BB6AB7" w:rsidRDefault="00845306">
          <w:pPr>
            <w:pStyle w:val="TOC3"/>
            <w:tabs>
              <w:tab w:val="right" w:leader="dot" w:pos="9016"/>
            </w:tabs>
            <w:rPr>
              <w:rFonts w:eastAsiaTheme="minorEastAsia"/>
              <w:noProof/>
              <w:sz w:val="18"/>
              <w:szCs w:val="18"/>
              <w:lang w:eastAsia="en-GB"/>
            </w:rPr>
          </w:pPr>
          <w:hyperlink w:anchor="_Toc31286812" w:history="1">
            <w:r w:rsidR="00BB6AB7" w:rsidRPr="00BB6AB7">
              <w:rPr>
                <w:rStyle w:val="Hyperlink"/>
                <w:noProof/>
                <w:sz w:val="18"/>
                <w:szCs w:val="18"/>
              </w:rPr>
              <w:t>10 % KOH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_Toc31286812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5</w:t>
            </w:r>
            <w:r w:rsidR="00BB6AB7" w:rsidRPr="00BB6AB7">
              <w:rPr>
                <w:noProof/>
                <w:webHidden/>
                <w:sz w:val="18"/>
                <w:szCs w:val="18"/>
              </w:rPr>
              <w:fldChar w:fldCharType="end"/>
            </w:r>
          </w:hyperlink>
        </w:p>
        <w:p w14:paraId="7712CC9B" w14:textId="1CC2777F" w:rsidR="00BB6AB7" w:rsidRPr="00BB6AB7" w:rsidRDefault="00845306">
          <w:pPr>
            <w:pStyle w:val="TOC3"/>
            <w:tabs>
              <w:tab w:val="right" w:leader="dot" w:pos="9016"/>
            </w:tabs>
            <w:rPr>
              <w:rFonts w:eastAsiaTheme="minorEastAsia"/>
              <w:noProof/>
              <w:sz w:val="18"/>
              <w:szCs w:val="18"/>
              <w:lang w:eastAsia="en-GB"/>
            </w:rPr>
          </w:pPr>
          <w:hyperlink w:anchor="_Toc31286813" w:history="1">
            <w:r w:rsidR="00BB6AB7" w:rsidRPr="00BB6AB7">
              <w:rPr>
                <w:rStyle w:val="Hyperlink"/>
                <w:noProof/>
                <w:sz w:val="18"/>
                <w:szCs w:val="18"/>
              </w:rPr>
              <w:t>10 % H2O2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_Toc31286813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5</w:t>
            </w:r>
            <w:r w:rsidR="00BB6AB7" w:rsidRPr="00BB6AB7">
              <w:rPr>
                <w:noProof/>
                <w:webHidden/>
                <w:sz w:val="18"/>
                <w:szCs w:val="18"/>
              </w:rPr>
              <w:fldChar w:fldCharType="end"/>
            </w:r>
          </w:hyperlink>
        </w:p>
        <w:p w14:paraId="27404D4C" w14:textId="084DCFDD" w:rsidR="00BB6AB7" w:rsidRPr="00BB6AB7" w:rsidRDefault="00845306">
          <w:pPr>
            <w:pStyle w:val="TOC3"/>
            <w:tabs>
              <w:tab w:val="right" w:leader="dot" w:pos="9016"/>
            </w:tabs>
            <w:rPr>
              <w:rFonts w:eastAsiaTheme="minorEastAsia"/>
              <w:noProof/>
              <w:sz w:val="18"/>
              <w:szCs w:val="18"/>
              <w:lang w:eastAsia="en-GB"/>
            </w:rPr>
          </w:pPr>
          <w:hyperlink w:anchor="_Toc31286814" w:history="1">
            <w:r w:rsidR="00BB6AB7" w:rsidRPr="00BB6AB7">
              <w:rPr>
                <w:rStyle w:val="Hyperlink"/>
                <w:noProof/>
                <w:sz w:val="18"/>
                <w:szCs w:val="18"/>
              </w:rPr>
              <w:t>Density separation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_Toc31286814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6</w:t>
            </w:r>
            <w:r w:rsidR="00BB6AB7" w:rsidRPr="00BB6AB7">
              <w:rPr>
                <w:noProof/>
                <w:webHidden/>
                <w:sz w:val="18"/>
                <w:szCs w:val="18"/>
              </w:rPr>
              <w:fldChar w:fldCharType="end"/>
            </w:r>
          </w:hyperlink>
        </w:p>
        <w:p w14:paraId="68E2212B" w14:textId="59B2FBA7" w:rsidR="00BB6AB7" w:rsidRPr="00BB6AB7" w:rsidRDefault="00845306">
          <w:pPr>
            <w:pStyle w:val="TOC3"/>
            <w:tabs>
              <w:tab w:val="right" w:leader="dot" w:pos="9016"/>
            </w:tabs>
            <w:rPr>
              <w:rFonts w:eastAsiaTheme="minorEastAsia"/>
              <w:noProof/>
              <w:sz w:val="18"/>
              <w:szCs w:val="18"/>
              <w:lang w:eastAsia="en-GB"/>
            </w:rPr>
          </w:pPr>
          <w:hyperlink w:anchor="_Toc31286815" w:history="1">
            <w:r w:rsidR="00BB6AB7" w:rsidRPr="00BB6AB7">
              <w:rPr>
                <w:rStyle w:val="Hyperlink"/>
                <w:noProof/>
                <w:sz w:val="18"/>
                <w:szCs w:val="18"/>
              </w:rPr>
              <w:t>Filtration of samples</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_Toc31286815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6</w:t>
            </w:r>
            <w:r w:rsidR="00BB6AB7" w:rsidRPr="00BB6AB7">
              <w:rPr>
                <w:noProof/>
                <w:webHidden/>
                <w:sz w:val="18"/>
                <w:szCs w:val="18"/>
              </w:rPr>
              <w:fldChar w:fldCharType="end"/>
            </w:r>
          </w:hyperlink>
        </w:p>
        <w:p w14:paraId="461F502D" w14:textId="7CDDE5DF" w:rsidR="00BB6AB7" w:rsidRPr="00BB6AB7" w:rsidRDefault="00845306">
          <w:pPr>
            <w:pStyle w:val="TOC2"/>
            <w:tabs>
              <w:tab w:val="right" w:leader="dot" w:pos="9016"/>
            </w:tabs>
            <w:rPr>
              <w:rFonts w:eastAsiaTheme="minorEastAsia"/>
              <w:noProof/>
              <w:sz w:val="18"/>
              <w:szCs w:val="18"/>
              <w:lang w:eastAsia="en-GB"/>
            </w:rPr>
          </w:pPr>
          <w:hyperlink w:anchor="_Toc31286816" w:history="1">
            <w:r w:rsidR="00BB6AB7" w:rsidRPr="00BB6AB7">
              <w:rPr>
                <w:rStyle w:val="Hyperlink"/>
                <w:noProof/>
                <w:sz w:val="18"/>
                <w:szCs w:val="18"/>
              </w:rPr>
              <w:t>Identification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_Toc31286816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6</w:t>
            </w:r>
            <w:r w:rsidR="00BB6AB7" w:rsidRPr="00BB6AB7">
              <w:rPr>
                <w:noProof/>
                <w:webHidden/>
                <w:sz w:val="18"/>
                <w:szCs w:val="18"/>
              </w:rPr>
              <w:fldChar w:fldCharType="end"/>
            </w:r>
          </w:hyperlink>
        </w:p>
        <w:p w14:paraId="3A53BB38" w14:textId="300DF809" w:rsidR="00BB6AB7" w:rsidRPr="00BB6AB7" w:rsidRDefault="00845306">
          <w:pPr>
            <w:pStyle w:val="TOC2"/>
            <w:tabs>
              <w:tab w:val="right" w:leader="dot" w:pos="9016"/>
            </w:tabs>
            <w:rPr>
              <w:rFonts w:eastAsiaTheme="minorEastAsia"/>
              <w:noProof/>
              <w:sz w:val="18"/>
              <w:szCs w:val="18"/>
              <w:lang w:eastAsia="en-GB"/>
            </w:rPr>
          </w:pPr>
          <w:hyperlink w:anchor="_Toc31286817" w:history="1">
            <w:r w:rsidR="00BB6AB7" w:rsidRPr="00BB6AB7">
              <w:rPr>
                <w:rStyle w:val="Hyperlink"/>
                <w:noProof/>
                <w:sz w:val="18"/>
                <w:szCs w:val="18"/>
              </w:rPr>
              <w:t>Reporting results</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_Toc31286817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6</w:t>
            </w:r>
            <w:r w:rsidR="00BB6AB7" w:rsidRPr="00BB6AB7">
              <w:rPr>
                <w:noProof/>
                <w:webHidden/>
                <w:sz w:val="18"/>
                <w:szCs w:val="18"/>
              </w:rPr>
              <w:fldChar w:fldCharType="end"/>
            </w:r>
          </w:hyperlink>
        </w:p>
        <w:p w14:paraId="39422A43" w14:textId="56F57D4E" w:rsidR="00BB6AB7" w:rsidRPr="00BB6AB7" w:rsidRDefault="00845306">
          <w:pPr>
            <w:pStyle w:val="TOC1"/>
            <w:tabs>
              <w:tab w:val="right" w:leader="dot" w:pos="9016"/>
            </w:tabs>
            <w:rPr>
              <w:rFonts w:eastAsiaTheme="minorEastAsia"/>
              <w:noProof/>
              <w:sz w:val="18"/>
              <w:szCs w:val="18"/>
              <w:lang w:eastAsia="en-GB"/>
            </w:rPr>
          </w:pPr>
          <w:hyperlink w:anchor="_Toc31286818" w:history="1">
            <w:r w:rsidR="00BB6AB7" w:rsidRPr="00BB6AB7">
              <w:rPr>
                <w:rStyle w:val="Hyperlink"/>
                <w:noProof/>
                <w:sz w:val="18"/>
                <w:szCs w:val="18"/>
              </w:rPr>
              <w:t>Microplastic sampling and processing 2019</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_Toc31286818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7</w:t>
            </w:r>
            <w:r w:rsidR="00BB6AB7" w:rsidRPr="00BB6AB7">
              <w:rPr>
                <w:noProof/>
                <w:webHidden/>
                <w:sz w:val="18"/>
                <w:szCs w:val="18"/>
              </w:rPr>
              <w:fldChar w:fldCharType="end"/>
            </w:r>
          </w:hyperlink>
        </w:p>
        <w:p w14:paraId="3A5C1ACA" w14:textId="167F31C6" w:rsidR="00BB6AB7" w:rsidRPr="00BB6AB7" w:rsidRDefault="00845306">
          <w:pPr>
            <w:pStyle w:val="TOC2"/>
            <w:tabs>
              <w:tab w:val="right" w:leader="dot" w:pos="9016"/>
            </w:tabs>
            <w:rPr>
              <w:rFonts w:eastAsiaTheme="minorEastAsia"/>
              <w:noProof/>
              <w:sz w:val="18"/>
              <w:szCs w:val="18"/>
              <w:lang w:eastAsia="en-GB"/>
            </w:rPr>
          </w:pPr>
          <w:hyperlink w:anchor="_Toc31286819" w:history="1">
            <w:r w:rsidR="00BB6AB7" w:rsidRPr="00BB6AB7">
              <w:rPr>
                <w:rStyle w:val="Hyperlink"/>
                <w:noProof/>
                <w:sz w:val="18"/>
                <w:szCs w:val="18"/>
              </w:rPr>
              <w:t>Results</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_Toc31286819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7</w:t>
            </w:r>
            <w:r w:rsidR="00BB6AB7" w:rsidRPr="00BB6AB7">
              <w:rPr>
                <w:noProof/>
                <w:webHidden/>
                <w:sz w:val="18"/>
                <w:szCs w:val="18"/>
              </w:rPr>
              <w:fldChar w:fldCharType="end"/>
            </w:r>
          </w:hyperlink>
        </w:p>
        <w:p w14:paraId="7A7C9809" w14:textId="62805FDF" w:rsidR="00BB6AB7" w:rsidRPr="00BB6AB7" w:rsidRDefault="00845306">
          <w:pPr>
            <w:pStyle w:val="TOC2"/>
            <w:tabs>
              <w:tab w:val="right" w:leader="dot" w:pos="9016"/>
            </w:tabs>
            <w:rPr>
              <w:rFonts w:eastAsiaTheme="minorEastAsia"/>
              <w:noProof/>
              <w:sz w:val="18"/>
              <w:szCs w:val="18"/>
              <w:lang w:eastAsia="en-GB"/>
            </w:rPr>
          </w:pPr>
          <w:hyperlink w:anchor="_Toc31286820" w:history="1">
            <w:r w:rsidR="00BB6AB7" w:rsidRPr="00BB6AB7">
              <w:rPr>
                <w:rStyle w:val="Hyperlink"/>
                <w:noProof/>
                <w:sz w:val="18"/>
                <w:szCs w:val="18"/>
              </w:rPr>
              <w:t>Sampling and processing dates of 2019</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_Toc31286820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8</w:t>
            </w:r>
            <w:r w:rsidR="00BB6AB7" w:rsidRPr="00BB6AB7">
              <w:rPr>
                <w:noProof/>
                <w:webHidden/>
                <w:sz w:val="18"/>
                <w:szCs w:val="18"/>
              </w:rPr>
              <w:fldChar w:fldCharType="end"/>
            </w:r>
          </w:hyperlink>
        </w:p>
        <w:p w14:paraId="18E19D9D" w14:textId="79DF4340" w:rsidR="00BB6AB7" w:rsidRPr="00BB6AB7" w:rsidRDefault="00845306">
          <w:pPr>
            <w:pStyle w:val="TOC2"/>
            <w:tabs>
              <w:tab w:val="right" w:leader="dot" w:pos="9016"/>
            </w:tabs>
            <w:rPr>
              <w:rFonts w:eastAsiaTheme="minorEastAsia"/>
              <w:noProof/>
              <w:sz w:val="18"/>
              <w:szCs w:val="18"/>
              <w:lang w:eastAsia="en-GB"/>
            </w:rPr>
          </w:pPr>
          <w:hyperlink w:anchor="_Toc31286821" w:history="1">
            <w:r w:rsidR="00BB6AB7" w:rsidRPr="00BB6AB7">
              <w:rPr>
                <w:rStyle w:val="Hyperlink"/>
                <w:noProof/>
                <w:sz w:val="18"/>
                <w:szCs w:val="18"/>
              </w:rPr>
              <w:t>Organic mater observed in water samples before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_Toc31286821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9</w:t>
            </w:r>
            <w:r w:rsidR="00BB6AB7" w:rsidRPr="00BB6AB7">
              <w:rPr>
                <w:noProof/>
                <w:webHidden/>
                <w:sz w:val="18"/>
                <w:szCs w:val="18"/>
              </w:rPr>
              <w:fldChar w:fldCharType="end"/>
            </w:r>
          </w:hyperlink>
        </w:p>
        <w:p w14:paraId="22684BC1" w14:textId="4B5C99FB" w:rsidR="00BB6AB7" w:rsidRPr="00BB6AB7" w:rsidRDefault="00845306">
          <w:pPr>
            <w:pStyle w:val="TOC2"/>
            <w:tabs>
              <w:tab w:val="right" w:leader="dot" w:pos="9016"/>
            </w:tabs>
            <w:rPr>
              <w:rFonts w:eastAsiaTheme="minorEastAsia"/>
              <w:noProof/>
              <w:sz w:val="18"/>
              <w:szCs w:val="18"/>
              <w:lang w:eastAsia="en-GB"/>
            </w:rPr>
          </w:pPr>
          <w:hyperlink w:anchor="_Toc31286822" w:history="1">
            <w:r w:rsidR="00BB6AB7" w:rsidRPr="00BB6AB7">
              <w:rPr>
                <w:rStyle w:val="Hyperlink"/>
                <w:noProof/>
                <w:sz w:val="18"/>
                <w:szCs w:val="18"/>
              </w:rPr>
              <w:t>Efficiency of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_Toc31286822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10</w:t>
            </w:r>
            <w:r w:rsidR="00BB6AB7" w:rsidRPr="00BB6AB7">
              <w:rPr>
                <w:noProof/>
                <w:webHidden/>
                <w:sz w:val="18"/>
                <w:szCs w:val="18"/>
              </w:rPr>
              <w:fldChar w:fldCharType="end"/>
            </w:r>
          </w:hyperlink>
        </w:p>
        <w:p w14:paraId="162EFC0A" w14:textId="28CAA207" w:rsidR="00BB6AB7" w:rsidRPr="00BB6AB7" w:rsidRDefault="00845306">
          <w:pPr>
            <w:pStyle w:val="TOC2"/>
            <w:tabs>
              <w:tab w:val="right" w:leader="dot" w:pos="9016"/>
            </w:tabs>
            <w:rPr>
              <w:rFonts w:eastAsiaTheme="minorEastAsia"/>
              <w:noProof/>
              <w:sz w:val="18"/>
              <w:szCs w:val="18"/>
              <w:lang w:eastAsia="en-GB"/>
            </w:rPr>
          </w:pPr>
          <w:hyperlink w:anchor="_Toc31286823" w:history="1">
            <w:r w:rsidR="00BB6AB7" w:rsidRPr="00BB6AB7">
              <w:rPr>
                <w:rStyle w:val="Hyperlink"/>
                <w:noProof/>
                <w:sz w:val="18"/>
                <w:szCs w:val="18"/>
              </w:rPr>
              <w:t>Weight of dry biomass before and after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_Toc31286823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11</w:t>
            </w:r>
            <w:r w:rsidR="00BB6AB7" w:rsidRPr="00BB6AB7">
              <w:rPr>
                <w:noProof/>
                <w:webHidden/>
                <w:sz w:val="18"/>
                <w:szCs w:val="18"/>
              </w:rPr>
              <w:fldChar w:fldCharType="end"/>
            </w:r>
          </w:hyperlink>
        </w:p>
        <w:p w14:paraId="2387C5B4" w14:textId="7A6E0564" w:rsidR="00BB6AB7" w:rsidRPr="00BB6AB7" w:rsidRDefault="00845306">
          <w:pPr>
            <w:pStyle w:val="TOC2"/>
            <w:tabs>
              <w:tab w:val="right" w:leader="dot" w:pos="9016"/>
            </w:tabs>
            <w:rPr>
              <w:rFonts w:eastAsiaTheme="minorEastAsia"/>
              <w:noProof/>
              <w:sz w:val="18"/>
              <w:szCs w:val="18"/>
              <w:lang w:eastAsia="en-GB"/>
            </w:rPr>
          </w:pPr>
          <w:hyperlink w:anchor="_Toc31286824" w:history="1">
            <w:r w:rsidR="00BB6AB7" w:rsidRPr="00BB6AB7">
              <w:rPr>
                <w:rStyle w:val="Hyperlink"/>
                <w:noProof/>
                <w:sz w:val="18"/>
                <w:szCs w:val="18"/>
              </w:rPr>
              <w:t>Percentage of organic debris left after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_Toc31286824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12</w:t>
            </w:r>
            <w:r w:rsidR="00BB6AB7" w:rsidRPr="00BB6AB7">
              <w:rPr>
                <w:noProof/>
                <w:webHidden/>
                <w:sz w:val="18"/>
                <w:szCs w:val="18"/>
              </w:rPr>
              <w:fldChar w:fldCharType="end"/>
            </w:r>
          </w:hyperlink>
        </w:p>
        <w:p w14:paraId="2AB85B77" w14:textId="1D797C2D" w:rsidR="00BB6AB7" w:rsidRPr="00BB6AB7" w:rsidRDefault="00845306">
          <w:pPr>
            <w:pStyle w:val="TOC2"/>
            <w:tabs>
              <w:tab w:val="right" w:leader="dot" w:pos="9016"/>
            </w:tabs>
            <w:rPr>
              <w:rFonts w:eastAsiaTheme="minorEastAsia"/>
              <w:noProof/>
              <w:sz w:val="18"/>
              <w:szCs w:val="18"/>
              <w:lang w:eastAsia="en-GB"/>
            </w:rPr>
          </w:pPr>
          <w:hyperlink w:anchor="_Toc31286825" w:history="1">
            <w:r w:rsidR="00BB6AB7" w:rsidRPr="00BB6AB7">
              <w:rPr>
                <w:rStyle w:val="Hyperlink"/>
                <w:noProof/>
                <w:sz w:val="18"/>
                <w:szCs w:val="18"/>
              </w:rPr>
              <w:t>Pictures of pieces which are often observed in the samples</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_Toc31286825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13</w:t>
            </w:r>
            <w:r w:rsidR="00BB6AB7" w:rsidRPr="00BB6AB7">
              <w:rPr>
                <w:noProof/>
                <w:webHidden/>
                <w:sz w:val="18"/>
                <w:szCs w:val="18"/>
              </w:rPr>
              <w:fldChar w:fldCharType="end"/>
            </w:r>
          </w:hyperlink>
        </w:p>
        <w:p w14:paraId="7D99AC3C" w14:textId="2F94450B" w:rsidR="00BB6AB7" w:rsidRPr="00BB6AB7" w:rsidRDefault="00845306">
          <w:pPr>
            <w:pStyle w:val="TOC2"/>
            <w:tabs>
              <w:tab w:val="right" w:leader="dot" w:pos="9016"/>
            </w:tabs>
            <w:rPr>
              <w:rFonts w:eastAsiaTheme="minorEastAsia"/>
              <w:noProof/>
              <w:sz w:val="18"/>
              <w:szCs w:val="18"/>
              <w:lang w:eastAsia="en-GB"/>
            </w:rPr>
          </w:pPr>
          <w:hyperlink w:anchor="_Toc31286826" w:history="1">
            <w:r w:rsidR="00BB6AB7" w:rsidRPr="00BB6AB7">
              <w:rPr>
                <w:rStyle w:val="Hyperlink"/>
                <w:noProof/>
                <w:sz w:val="18"/>
                <w:szCs w:val="18"/>
              </w:rPr>
              <w:t>Processing of samples 901-906</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_Toc31286826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14</w:t>
            </w:r>
            <w:r w:rsidR="00BB6AB7" w:rsidRPr="00BB6AB7">
              <w:rPr>
                <w:noProof/>
                <w:webHidden/>
                <w:sz w:val="18"/>
                <w:szCs w:val="18"/>
              </w:rPr>
              <w:fldChar w:fldCharType="end"/>
            </w:r>
          </w:hyperlink>
        </w:p>
        <w:p w14:paraId="0B7168FE" w14:textId="2AF3C7D1" w:rsidR="00BB6AB7" w:rsidRPr="00BB6AB7" w:rsidRDefault="00845306">
          <w:pPr>
            <w:pStyle w:val="TOC2"/>
            <w:tabs>
              <w:tab w:val="right" w:leader="dot" w:pos="9016"/>
            </w:tabs>
            <w:rPr>
              <w:rFonts w:eastAsiaTheme="minorEastAsia"/>
              <w:noProof/>
              <w:sz w:val="18"/>
              <w:szCs w:val="18"/>
              <w:lang w:eastAsia="en-GB"/>
            </w:rPr>
          </w:pPr>
          <w:hyperlink w:anchor="_Toc31286827" w:history="1">
            <w:r w:rsidR="00BB6AB7" w:rsidRPr="00BB6AB7">
              <w:rPr>
                <w:rStyle w:val="Hyperlink"/>
                <w:noProof/>
                <w:sz w:val="18"/>
                <w:szCs w:val="18"/>
              </w:rPr>
              <w:t>Processing of samples 907-909</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_Toc31286827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19</w:t>
            </w:r>
            <w:r w:rsidR="00BB6AB7" w:rsidRPr="00BB6AB7">
              <w:rPr>
                <w:noProof/>
                <w:webHidden/>
                <w:sz w:val="18"/>
                <w:szCs w:val="18"/>
              </w:rPr>
              <w:fldChar w:fldCharType="end"/>
            </w:r>
          </w:hyperlink>
        </w:p>
        <w:p w14:paraId="18D5A108" w14:textId="19C858CF" w:rsidR="00BB6AB7" w:rsidRPr="00BB6AB7" w:rsidRDefault="00845306">
          <w:pPr>
            <w:pStyle w:val="TOC2"/>
            <w:tabs>
              <w:tab w:val="right" w:leader="dot" w:pos="9016"/>
            </w:tabs>
            <w:rPr>
              <w:rFonts w:eastAsiaTheme="minorEastAsia"/>
              <w:noProof/>
              <w:sz w:val="18"/>
              <w:szCs w:val="18"/>
              <w:lang w:eastAsia="en-GB"/>
            </w:rPr>
          </w:pPr>
          <w:hyperlink w:anchor="_Toc31286828" w:history="1">
            <w:r w:rsidR="00BB6AB7" w:rsidRPr="00BB6AB7">
              <w:rPr>
                <w:rStyle w:val="Hyperlink"/>
                <w:noProof/>
                <w:sz w:val="18"/>
                <w:szCs w:val="18"/>
              </w:rPr>
              <w:t>Processing of samples 910-911</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_Toc31286828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21</w:t>
            </w:r>
            <w:r w:rsidR="00BB6AB7" w:rsidRPr="00BB6AB7">
              <w:rPr>
                <w:noProof/>
                <w:webHidden/>
                <w:sz w:val="18"/>
                <w:szCs w:val="18"/>
              </w:rPr>
              <w:fldChar w:fldCharType="end"/>
            </w:r>
          </w:hyperlink>
        </w:p>
        <w:p w14:paraId="568F71B1" w14:textId="41AE8DDF" w:rsidR="00BB6AB7" w:rsidRPr="00BB6AB7" w:rsidRDefault="00845306">
          <w:pPr>
            <w:pStyle w:val="TOC2"/>
            <w:tabs>
              <w:tab w:val="right" w:leader="dot" w:pos="9016"/>
            </w:tabs>
            <w:rPr>
              <w:rFonts w:eastAsiaTheme="minorEastAsia"/>
              <w:noProof/>
              <w:sz w:val="18"/>
              <w:szCs w:val="18"/>
              <w:lang w:eastAsia="en-GB"/>
            </w:rPr>
          </w:pPr>
          <w:hyperlink w:anchor="_Toc31286829" w:history="1">
            <w:r w:rsidR="00BB6AB7" w:rsidRPr="00BB6AB7">
              <w:rPr>
                <w:rStyle w:val="Hyperlink"/>
                <w:noProof/>
                <w:sz w:val="18"/>
                <w:szCs w:val="18"/>
              </w:rPr>
              <w:t>Processing of samples 912-914</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_Toc31286829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22</w:t>
            </w:r>
            <w:r w:rsidR="00BB6AB7" w:rsidRPr="00BB6AB7">
              <w:rPr>
                <w:noProof/>
                <w:webHidden/>
                <w:sz w:val="18"/>
                <w:szCs w:val="18"/>
              </w:rPr>
              <w:fldChar w:fldCharType="end"/>
            </w:r>
          </w:hyperlink>
        </w:p>
        <w:p w14:paraId="58097F92" w14:textId="12FFCBEF" w:rsidR="00BB6AB7" w:rsidRPr="00BB6AB7" w:rsidRDefault="00845306">
          <w:pPr>
            <w:pStyle w:val="TOC2"/>
            <w:tabs>
              <w:tab w:val="right" w:leader="dot" w:pos="9016"/>
            </w:tabs>
            <w:rPr>
              <w:rFonts w:eastAsiaTheme="minorEastAsia"/>
              <w:noProof/>
              <w:sz w:val="18"/>
              <w:szCs w:val="18"/>
              <w:lang w:eastAsia="en-GB"/>
            </w:rPr>
          </w:pPr>
          <w:hyperlink w:anchor="_Toc31286830" w:history="1">
            <w:r w:rsidR="00BB6AB7" w:rsidRPr="00BB6AB7">
              <w:rPr>
                <w:rStyle w:val="Hyperlink"/>
                <w:noProof/>
                <w:sz w:val="18"/>
                <w:szCs w:val="18"/>
              </w:rPr>
              <w:t>Processing of samples 915-917</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_Toc31286830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24</w:t>
            </w:r>
            <w:r w:rsidR="00BB6AB7" w:rsidRPr="00BB6AB7">
              <w:rPr>
                <w:noProof/>
                <w:webHidden/>
                <w:sz w:val="18"/>
                <w:szCs w:val="18"/>
              </w:rPr>
              <w:fldChar w:fldCharType="end"/>
            </w:r>
          </w:hyperlink>
        </w:p>
        <w:p w14:paraId="7F6FEFEF" w14:textId="4892ADA1" w:rsidR="00BB6AB7" w:rsidRPr="00BB6AB7" w:rsidRDefault="00845306">
          <w:pPr>
            <w:pStyle w:val="TOC2"/>
            <w:tabs>
              <w:tab w:val="right" w:leader="dot" w:pos="9016"/>
            </w:tabs>
            <w:rPr>
              <w:rFonts w:eastAsiaTheme="minorEastAsia"/>
              <w:noProof/>
              <w:sz w:val="18"/>
              <w:szCs w:val="18"/>
              <w:lang w:eastAsia="en-GB"/>
            </w:rPr>
          </w:pPr>
          <w:hyperlink w:anchor="_Toc31286831" w:history="1">
            <w:r w:rsidR="00BB6AB7" w:rsidRPr="00BB6AB7">
              <w:rPr>
                <w:rStyle w:val="Hyperlink"/>
                <w:noProof/>
                <w:sz w:val="18"/>
                <w:szCs w:val="18"/>
              </w:rPr>
              <w:t>Processing of samples 918-920</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_Toc31286831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25</w:t>
            </w:r>
            <w:r w:rsidR="00BB6AB7" w:rsidRPr="00BB6AB7">
              <w:rPr>
                <w:noProof/>
                <w:webHidden/>
                <w:sz w:val="18"/>
                <w:szCs w:val="18"/>
              </w:rPr>
              <w:fldChar w:fldCharType="end"/>
            </w:r>
          </w:hyperlink>
        </w:p>
        <w:p w14:paraId="0454933F" w14:textId="4EEFEC4D" w:rsidR="00BB6AB7" w:rsidRPr="00BB6AB7" w:rsidRDefault="00845306">
          <w:pPr>
            <w:pStyle w:val="TOC2"/>
            <w:tabs>
              <w:tab w:val="right" w:leader="dot" w:pos="9016"/>
            </w:tabs>
            <w:rPr>
              <w:rFonts w:eastAsiaTheme="minorEastAsia"/>
              <w:noProof/>
              <w:sz w:val="18"/>
              <w:szCs w:val="18"/>
              <w:lang w:eastAsia="en-GB"/>
            </w:rPr>
          </w:pPr>
          <w:hyperlink w:anchor="_Toc31286832" w:history="1">
            <w:r w:rsidR="00BB6AB7" w:rsidRPr="00BB6AB7">
              <w:rPr>
                <w:rStyle w:val="Hyperlink"/>
                <w:noProof/>
                <w:sz w:val="18"/>
                <w:szCs w:val="18"/>
              </w:rPr>
              <w:t>Processing of samples 921-922</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_Toc31286832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25</w:t>
            </w:r>
            <w:r w:rsidR="00BB6AB7" w:rsidRPr="00BB6AB7">
              <w:rPr>
                <w:noProof/>
                <w:webHidden/>
                <w:sz w:val="18"/>
                <w:szCs w:val="18"/>
              </w:rPr>
              <w:fldChar w:fldCharType="end"/>
            </w:r>
          </w:hyperlink>
        </w:p>
        <w:p w14:paraId="3BA18F42" w14:textId="52F91BA8" w:rsidR="00BB6AB7" w:rsidRPr="00BB6AB7" w:rsidRDefault="00845306">
          <w:pPr>
            <w:pStyle w:val="TOC1"/>
            <w:tabs>
              <w:tab w:val="right" w:leader="dot" w:pos="9016"/>
            </w:tabs>
            <w:rPr>
              <w:rFonts w:eastAsiaTheme="minorEastAsia"/>
              <w:noProof/>
              <w:sz w:val="18"/>
              <w:szCs w:val="18"/>
              <w:lang w:eastAsia="en-GB"/>
            </w:rPr>
          </w:pPr>
          <w:hyperlink w:anchor="_Toc31286833" w:history="1">
            <w:r w:rsidR="00BB6AB7" w:rsidRPr="00BB6AB7">
              <w:rPr>
                <w:rStyle w:val="Hyperlink"/>
                <w:noProof/>
                <w:sz w:val="18"/>
                <w:szCs w:val="18"/>
              </w:rPr>
              <w:t>RAMAN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_Toc31286833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26</w:t>
            </w:r>
            <w:r w:rsidR="00BB6AB7" w:rsidRPr="00BB6AB7">
              <w:rPr>
                <w:noProof/>
                <w:webHidden/>
                <w:sz w:val="18"/>
                <w:szCs w:val="18"/>
              </w:rPr>
              <w:fldChar w:fldCharType="end"/>
            </w:r>
          </w:hyperlink>
        </w:p>
        <w:p w14:paraId="4001B9BB" w14:textId="76EC19E4" w:rsidR="00BB6AB7" w:rsidRPr="00BB6AB7" w:rsidRDefault="00845306">
          <w:pPr>
            <w:pStyle w:val="TOC2"/>
            <w:tabs>
              <w:tab w:val="right" w:leader="dot" w:pos="9016"/>
            </w:tabs>
            <w:rPr>
              <w:rFonts w:eastAsiaTheme="minorEastAsia"/>
              <w:noProof/>
              <w:sz w:val="18"/>
              <w:szCs w:val="18"/>
              <w:lang w:eastAsia="en-GB"/>
            </w:rPr>
          </w:pPr>
          <w:hyperlink w:anchor="_Toc31286834" w:history="1">
            <w:r w:rsidR="00BB6AB7" w:rsidRPr="00BB6AB7">
              <w:rPr>
                <w:rStyle w:val="Hyperlink"/>
                <w:noProof/>
                <w:sz w:val="18"/>
                <w:szCs w:val="18"/>
              </w:rPr>
              <w:t>Pictures of filters chosen to take for RAMAN analysis (before additional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_Toc31286834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27</w:t>
            </w:r>
            <w:r w:rsidR="00BB6AB7" w:rsidRPr="00BB6AB7">
              <w:rPr>
                <w:noProof/>
                <w:webHidden/>
                <w:sz w:val="18"/>
                <w:szCs w:val="18"/>
              </w:rPr>
              <w:fldChar w:fldCharType="end"/>
            </w:r>
          </w:hyperlink>
        </w:p>
        <w:p w14:paraId="1D3F2436" w14:textId="02E3DC21" w:rsidR="00BB6AB7" w:rsidRPr="00BB6AB7" w:rsidRDefault="00845306">
          <w:pPr>
            <w:pStyle w:val="TOC1"/>
            <w:tabs>
              <w:tab w:val="right" w:leader="dot" w:pos="9016"/>
            </w:tabs>
            <w:rPr>
              <w:rFonts w:eastAsiaTheme="minorEastAsia"/>
              <w:noProof/>
              <w:sz w:val="18"/>
              <w:szCs w:val="18"/>
              <w:lang w:eastAsia="en-GB"/>
            </w:rPr>
          </w:pPr>
          <w:hyperlink w:anchor="_Toc31286835" w:history="1">
            <w:r w:rsidR="00BB6AB7" w:rsidRPr="00BB6AB7">
              <w:rPr>
                <w:rStyle w:val="Hyperlink"/>
                <w:noProof/>
                <w:sz w:val="18"/>
                <w:szCs w:val="18"/>
              </w:rPr>
              <w:t>Appendix</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_Toc31286835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28</w:t>
            </w:r>
            <w:r w:rsidR="00BB6AB7" w:rsidRPr="00BB6AB7">
              <w:rPr>
                <w:noProof/>
                <w:webHidden/>
                <w:sz w:val="18"/>
                <w:szCs w:val="18"/>
              </w:rPr>
              <w:fldChar w:fldCharType="end"/>
            </w:r>
          </w:hyperlink>
        </w:p>
        <w:p w14:paraId="1A5CE6F7" w14:textId="7F278985" w:rsidR="00BB6AB7" w:rsidRPr="00BB6AB7" w:rsidRDefault="00845306">
          <w:pPr>
            <w:pStyle w:val="TOC2"/>
            <w:tabs>
              <w:tab w:val="right" w:leader="dot" w:pos="9016"/>
            </w:tabs>
            <w:rPr>
              <w:rFonts w:eastAsiaTheme="minorEastAsia"/>
              <w:noProof/>
              <w:sz w:val="18"/>
              <w:szCs w:val="18"/>
              <w:lang w:eastAsia="en-GB"/>
            </w:rPr>
          </w:pPr>
          <w:hyperlink w:anchor="_Toc31286836" w:history="1">
            <w:r w:rsidR="00BB6AB7" w:rsidRPr="00BB6AB7">
              <w:rPr>
                <w:rStyle w:val="Hyperlink"/>
                <w:noProof/>
                <w:sz w:val="18"/>
                <w:szCs w:val="18"/>
              </w:rPr>
              <w:t>Pictures of water samples before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_Toc31286836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28</w:t>
            </w:r>
            <w:r w:rsidR="00BB6AB7" w:rsidRPr="00BB6AB7">
              <w:rPr>
                <w:noProof/>
                <w:webHidden/>
                <w:sz w:val="18"/>
                <w:szCs w:val="18"/>
              </w:rPr>
              <w:fldChar w:fldCharType="end"/>
            </w:r>
          </w:hyperlink>
        </w:p>
        <w:p w14:paraId="79153FCF" w14:textId="7F46DF7B" w:rsidR="00BB6AB7" w:rsidRPr="00BB6AB7" w:rsidRDefault="00845306">
          <w:pPr>
            <w:pStyle w:val="TOC2"/>
            <w:tabs>
              <w:tab w:val="right" w:leader="dot" w:pos="9016"/>
            </w:tabs>
            <w:rPr>
              <w:rFonts w:eastAsiaTheme="minorEastAsia"/>
              <w:noProof/>
              <w:sz w:val="18"/>
              <w:szCs w:val="18"/>
              <w:lang w:eastAsia="en-GB"/>
            </w:rPr>
          </w:pPr>
          <w:hyperlink w:anchor="_Toc31286837" w:history="1">
            <w:r w:rsidR="00BB6AB7" w:rsidRPr="00BB6AB7">
              <w:rPr>
                <w:rStyle w:val="Hyperlink"/>
                <w:noProof/>
                <w:sz w:val="18"/>
                <w:szCs w:val="18"/>
              </w:rPr>
              <w:t>Pictures of filters in petri dishes after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_Toc31286837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38</w:t>
            </w:r>
            <w:r w:rsidR="00BB6AB7" w:rsidRPr="00BB6AB7">
              <w:rPr>
                <w:noProof/>
                <w:webHidden/>
                <w:sz w:val="18"/>
                <w:szCs w:val="18"/>
              </w:rPr>
              <w:fldChar w:fldCharType="end"/>
            </w:r>
          </w:hyperlink>
        </w:p>
        <w:p w14:paraId="3F3DDD3D" w14:textId="4824F704" w:rsidR="00BB6AB7" w:rsidRPr="00BB6AB7" w:rsidRDefault="00845306">
          <w:pPr>
            <w:pStyle w:val="TOC2"/>
            <w:tabs>
              <w:tab w:val="right" w:leader="dot" w:pos="9016"/>
            </w:tabs>
            <w:rPr>
              <w:rFonts w:eastAsiaTheme="minorEastAsia"/>
              <w:noProof/>
              <w:sz w:val="18"/>
              <w:szCs w:val="18"/>
              <w:lang w:eastAsia="en-GB"/>
            </w:rPr>
          </w:pPr>
          <w:hyperlink w:anchor="_Toc31286838" w:history="1">
            <w:r w:rsidR="00BB6AB7" w:rsidRPr="00BB6AB7">
              <w:rPr>
                <w:rStyle w:val="Hyperlink"/>
                <w:noProof/>
                <w:sz w:val="18"/>
                <w:szCs w:val="18"/>
              </w:rPr>
              <w:t>Data for dry weight before and after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_Toc31286838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60</w:t>
            </w:r>
            <w:r w:rsidR="00BB6AB7" w:rsidRPr="00BB6AB7">
              <w:rPr>
                <w:noProof/>
                <w:webHidden/>
                <w:sz w:val="18"/>
                <w:szCs w:val="18"/>
              </w:rPr>
              <w:fldChar w:fldCharType="end"/>
            </w:r>
          </w:hyperlink>
        </w:p>
        <w:p w14:paraId="435D3C82" w14:textId="039E738D" w:rsidR="00BB6AB7" w:rsidRPr="00BB6AB7" w:rsidRDefault="00845306">
          <w:pPr>
            <w:pStyle w:val="TOC2"/>
            <w:tabs>
              <w:tab w:val="right" w:leader="dot" w:pos="9016"/>
            </w:tabs>
            <w:rPr>
              <w:rFonts w:eastAsiaTheme="minorEastAsia"/>
              <w:noProof/>
              <w:sz w:val="18"/>
              <w:szCs w:val="18"/>
              <w:lang w:eastAsia="en-GB"/>
            </w:rPr>
          </w:pPr>
          <w:hyperlink w:anchor="_Toc31286839" w:history="1">
            <w:r w:rsidR="00BB6AB7" w:rsidRPr="00BB6AB7">
              <w:rPr>
                <w:rStyle w:val="Hyperlink"/>
                <w:noProof/>
                <w:sz w:val="18"/>
                <w:szCs w:val="18"/>
              </w:rPr>
              <w:t>Data for efficiency of digestion</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_Toc31286839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60</w:t>
            </w:r>
            <w:r w:rsidR="00BB6AB7" w:rsidRPr="00BB6AB7">
              <w:rPr>
                <w:noProof/>
                <w:webHidden/>
                <w:sz w:val="18"/>
                <w:szCs w:val="18"/>
              </w:rPr>
              <w:fldChar w:fldCharType="end"/>
            </w:r>
          </w:hyperlink>
        </w:p>
        <w:p w14:paraId="6AE72EC6" w14:textId="7655E7AD" w:rsidR="00BB6AB7" w:rsidRPr="00BB6AB7" w:rsidRDefault="00845306">
          <w:pPr>
            <w:pStyle w:val="TOC2"/>
            <w:tabs>
              <w:tab w:val="right" w:leader="dot" w:pos="9016"/>
            </w:tabs>
            <w:rPr>
              <w:rFonts w:eastAsiaTheme="minorEastAsia"/>
              <w:noProof/>
              <w:sz w:val="18"/>
              <w:szCs w:val="18"/>
              <w:lang w:eastAsia="en-GB"/>
            </w:rPr>
          </w:pPr>
          <w:hyperlink w:anchor="_Toc31286840" w:history="1">
            <w:r w:rsidR="00BB6AB7" w:rsidRPr="00BB6AB7">
              <w:rPr>
                <w:rStyle w:val="Hyperlink"/>
                <w:noProof/>
                <w:sz w:val="18"/>
                <w:szCs w:val="18"/>
              </w:rPr>
              <w:t>Email contacts/correspondence</w:t>
            </w:r>
            <w:r w:rsidR="00BB6AB7" w:rsidRPr="00BB6AB7">
              <w:rPr>
                <w:noProof/>
                <w:webHidden/>
                <w:sz w:val="18"/>
                <w:szCs w:val="18"/>
              </w:rPr>
              <w:tab/>
            </w:r>
            <w:r w:rsidR="00BB6AB7" w:rsidRPr="00BB6AB7">
              <w:rPr>
                <w:noProof/>
                <w:webHidden/>
                <w:sz w:val="18"/>
                <w:szCs w:val="18"/>
              </w:rPr>
              <w:fldChar w:fldCharType="begin"/>
            </w:r>
            <w:r w:rsidR="00BB6AB7" w:rsidRPr="00BB6AB7">
              <w:rPr>
                <w:noProof/>
                <w:webHidden/>
                <w:sz w:val="18"/>
                <w:szCs w:val="18"/>
              </w:rPr>
              <w:instrText xml:space="preserve"> PAGEREF _Toc31286840 \h </w:instrText>
            </w:r>
            <w:r w:rsidR="00BB6AB7" w:rsidRPr="00BB6AB7">
              <w:rPr>
                <w:noProof/>
                <w:webHidden/>
                <w:sz w:val="18"/>
                <w:szCs w:val="18"/>
              </w:rPr>
            </w:r>
            <w:r w:rsidR="00BB6AB7" w:rsidRPr="00BB6AB7">
              <w:rPr>
                <w:noProof/>
                <w:webHidden/>
                <w:sz w:val="18"/>
                <w:szCs w:val="18"/>
              </w:rPr>
              <w:fldChar w:fldCharType="separate"/>
            </w:r>
            <w:r w:rsidR="00BB6AB7" w:rsidRPr="00BB6AB7">
              <w:rPr>
                <w:noProof/>
                <w:webHidden/>
                <w:sz w:val="18"/>
                <w:szCs w:val="18"/>
              </w:rPr>
              <w:t>63</w:t>
            </w:r>
            <w:r w:rsidR="00BB6AB7" w:rsidRPr="00BB6AB7">
              <w:rPr>
                <w:noProof/>
                <w:webHidden/>
                <w:sz w:val="18"/>
                <w:szCs w:val="18"/>
              </w:rPr>
              <w:fldChar w:fldCharType="end"/>
            </w:r>
          </w:hyperlink>
        </w:p>
        <w:p w14:paraId="6A20C538" w14:textId="41FA632E" w:rsidR="00A062E0" w:rsidRDefault="00A062E0">
          <w:r w:rsidRPr="00BB6AB7">
            <w:rPr>
              <w:b/>
              <w:bCs/>
              <w:noProof/>
              <w:sz w:val="18"/>
              <w:szCs w:val="18"/>
            </w:rPr>
            <w:fldChar w:fldCharType="end"/>
          </w:r>
        </w:p>
      </w:sdtContent>
    </w:sdt>
    <w:p w14:paraId="5A61F81B" w14:textId="77777777" w:rsidR="00A062E0" w:rsidRDefault="00A062E0">
      <w:pPr>
        <w:rPr>
          <w:b/>
          <w:bCs/>
          <w:sz w:val="36"/>
          <w:szCs w:val="36"/>
        </w:rPr>
      </w:pPr>
      <w:r>
        <w:rPr>
          <w:b/>
          <w:bCs/>
          <w:sz w:val="36"/>
          <w:szCs w:val="36"/>
        </w:rPr>
        <w:lastRenderedPageBreak/>
        <w:br w:type="page"/>
      </w:r>
    </w:p>
    <w:p w14:paraId="6C7F2C9E" w14:textId="6D87B1F9" w:rsidR="009A6E9B" w:rsidRPr="00D11F3F" w:rsidRDefault="009A6E9B" w:rsidP="00AE016C">
      <w:pPr>
        <w:pStyle w:val="Heading1"/>
      </w:pPr>
      <w:bookmarkStart w:id="0" w:name="_Toc31286804"/>
      <w:r w:rsidRPr="00D11F3F">
        <w:lastRenderedPageBreak/>
        <w:t>Protocol for sampling and processing based on the BASEMAN protocol</w:t>
      </w:r>
      <w:bookmarkEnd w:id="0"/>
    </w:p>
    <w:p w14:paraId="09C39173" w14:textId="54F9C622" w:rsidR="00D11F3F" w:rsidRPr="00D11F3F" w:rsidRDefault="00D11F3F" w:rsidP="009A6E9B">
      <w:pPr>
        <w:rPr>
          <w:b/>
          <w:bCs/>
          <w:color w:val="FF0000"/>
        </w:rPr>
      </w:pPr>
      <w:r w:rsidRPr="00D11F3F">
        <w:rPr>
          <w:b/>
          <w:bCs/>
          <w:color w:val="FF0000"/>
        </w:rPr>
        <w:t xml:space="preserve">NB! This protocol was efficient for the identification </w:t>
      </w:r>
      <w:r w:rsidR="00AE016C">
        <w:rPr>
          <w:b/>
          <w:bCs/>
          <w:color w:val="FF0000"/>
        </w:rPr>
        <w:t xml:space="preserve">of particles </w:t>
      </w:r>
      <w:r w:rsidRPr="00D11F3F">
        <w:rPr>
          <w:b/>
          <w:bCs/>
          <w:color w:val="FF0000"/>
        </w:rPr>
        <w:t xml:space="preserve">under the stereo microscope but it needs to be adjusted if the samples will be used for the RAMAN! Digestion needs to be more efficient if the samples are used for the RAMAN. Since there can be a lot of sand in some samples a density separation might be applicable. If there is a lot of organic matter left on the filter digestion time/method might need to be adjusted. </w:t>
      </w:r>
    </w:p>
    <w:p w14:paraId="65DFA6FA" w14:textId="77777777" w:rsidR="009A6E9B" w:rsidRPr="006529A8" w:rsidRDefault="009A6E9B" w:rsidP="00A062E0">
      <w:pPr>
        <w:pStyle w:val="Heading2"/>
      </w:pPr>
      <w:bookmarkStart w:id="1" w:name="_Toc31286805"/>
      <w:r w:rsidRPr="006529A8">
        <w:t>Equipment</w:t>
      </w:r>
      <w:bookmarkEnd w:id="1"/>
    </w:p>
    <w:p w14:paraId="5015AF25" w14:textId="77777777" w:rsidR="009A6E9B" w:rsidRPr="00FC06CE" w:rsidRDefault="009A6E9B" w:rsidP="009A6E9B">
      <w:r w:rsidRPr="00FC06CE">
        <w:t xml:space="preserve">Zooplankton net </w:t>
      </w:r>
      <w:hyperlink r:id="rId6" w:history="1">
        <w:r w:rsidRPr="00FC06CE">
          <w:rPr>
            <w:rStyle w:val="Hyperlink"/>
          </w:rPr>
          <w:t>https://www.nhbs.com/plankton-net-250mm-frame-32mm-filte</w:t>
        </w:r>
        <w:r w:rsidRPr="00FC06CE">
          <w:rPr>
            <w:rStyle w:val="Hyperlink"/>
          </w:rPr>
          <w:t>r</w:t>
        </w:r>
        <w:r w:rsidRPr="00FC06CE">
          <w:rPr>
            <w:rStyle w:val="Hyperlink"/>
          </w:rPr>
          <w:t>?bkfno=184244</w:t>
        </w:r>
      </w:hyperlink>
      <w:r w:rsidRPr="00FC06CE">
        <w:t xml:space="preserve"> (100 µm mesh size)</w:t>
      </w:r>
    </w:p>
    <w:p w14:paraId="6AECEE9D" w14:textId="4B43EE30" w:rsidR="009A6E9B" w:rsidRDefault="009A6E9B" w:rsidP="009A6E9B">
      <w:r w:rsidRPr="006529A8">
        <w:t>1</w:t>
      </w:r>
      <w:r>
        <w:t xml:space="preserve"> litre plastic container from </w:t>
      </w:r>
      <w:proofErr w:type="spellStart"/>
      <w:r>
        <w:t>Samhentir</w:t>
      </w:r>
      <w:proofErr w:type="spellEnd"/>
      <w:r>
        <w:t xml:space="preserve"> (L-11-1000 </w:t>
      </w:r>
      <w:proofErr w:type="spellStart"/>
      <w:r>
        <w:t>Dós</w:t>
      </w:r>
      <w:proofErr w:type="spellEnd"/>
      <w:r>
        <w:t xml:space="preserve"> 1000 ml gl. 133 mm)</w:t>
      </w:r>
    </w:p>
    <w:p w14:paraId="0815925D" w14:textId="0F764B21" w:rsidR="0037267F" w:rsidRPr="0037267F" w:rsidRDefault="0037267F" w:rsidP="009A6E9B">
      <w:r w:rsidRPr="0037267F">
        <w:t>BSC (MSC Advantage 12 BSC)</w:t>
      </w:r>
    </w:p>
    <w:p w14:paraId="1E8AE483" w14:textId="77777777" w:rsidR="009A6E9B" w:rsidRDefault="009A6E9B" w:rsidP="009A6E9B">
      <w:r>
        <w:t>Sterile petri dishes (plastic)</w:t>
      </w:r>
    </w:p>
    <w:p w14:paraId="516D4995" w14:textId="77777777" w:rsidR="009A6E9B" w:rsidRDefault="009A6E9B" w:rsidP="009A6E9B">
      <w:r>
        <w:t>Forceps</w:t>
      </w:r>
    </w:p>
    <w:p w14:paraId="68ACCAB8" w14:textId="517580FD" w:rsidR="009A6E9B" w:rsidRDefault="00877401" w:rsidP="009A6E9B">
      <w:r>
        <w:t>Glass f</w:t>
      </w:r>
      <w:r w:rsidR="009A6E9B">
        <w:t xml:space="preserve">iltration </w:t>
      </w:r>
      <w:r>
        <w:t>unit</w:t>
      </w:r>
      <w:r w:rsidR="009A6E9B">
        <w:t xml:space="preserve"> including </w:t>
      </w:r>
      <w:r w:rsidR="0058063B">
        <w:t>vacuum</w:t>
      </w:r>
      <w:r w:rsidR="009A6E9B">
        <w:t xml:space="preserve"> pump</w:t>
      </w:r>
    </w:p>
    <w:p w14:paraId="47E9DCC5" w14:textId="7F44F888" w:rsidR="009A6E9B" w:rsidRPr="00D11F3F" w:rsidRDefault="009A6E9B" w:rsidP="009A6E9B">
      <w:pPr>
        <w:rPr>
          <w:lang w:val="de-DE"/>
        </w:rPr>
      </w:pPr>
      <w:r w:rsidRPr="00D11F3F">
        <w:rPr>
          <w:lang w:val="de-DE"/>
        </w:rPr>
        <w:t>Filters; whatman nitrocellulose filters 0.45 um 47 mm</w:t>
      </w:r>
    </w:p>
    <w:p w14:paraId="13FF768A" w14:textId="7F2DA62F" w:rsidR="0058063B" w:rsidRPr="0058063B" w:rsidRDefault="0058063B" w:rsidP="009A6E9B">
      <w:pPr>
        <w:rPr>
          <w:lang w:val="de-DE"/>
        </w:rPr>
      </w:pPr>
      <w:r w:rsidRPr="0058063B">
        <w:rPr>
          <w:lang w:val="de-DE"/>
        </w:rPr>
        <w:t>Filters; durapore membrane filters 0.22 um,</w:t>
      </w:r>
      <w:r>
        <w:rPr>
          <w:lang w:val="de-DE"/>
        </w:rPr>
        <w:t xml:space="preserve"> GV, 47 mm</w:t>
      </w:r>
    </w:p>
    <w:p w14:paraId="71C748EE" w14:textId="77777777" w:rsidR="009A6E9B" w:rsidRPr="00FC06CE" w:rsidRDefault="009A6E9B" w:rsidP="009A6E9B">
      <w:r w:rsidRPr="00FC06CE">
        <w:t>Temperature controlled oven</w:t>
      </w:r>
    </w:p>
    <w:p w14:paraId="0545CABA" w14:textId="77777777" w:rsidR="009A6E9B" w:rsidRPr="00FC06CE" w:rsidRDefault="009A6E9B" w:rsidP="009A6E9B">
      <w:r w:rsidRPr="00FC06CE">
        <w:t>Freeze dryer</w:t>
      </w:r>
    </w:p>
    <w:p w14:paraId="617EE336" w14:textId="4772EEB7" w:rsidR="009A6E9B" w:rsidRPr="00FC06CE" w:rsidRDefault="006A28EA" w:rsidP="009A6E9B">
      <w:r>
        <w:t xml:space="preserve">Pre-weighed </w:t>
      </w:r>
      <w:r w:rsidR="009A6E9B" w:rsidRPr="00FC06CE">
        <w:t xml:space="preserve">250 ml </w:t>
      </w:r>
      <w:r w:rsidR="00BE5D8C">
        <w:t>E</w:t>
      </w:r>
      <w:r w:rsidR="009A6E9B" w:rsidRPr="00FC06CE">
        <w:t>rlenmeyer flasks</w:t>
      </w:r>
    </w:p>
    <w:p w14:paraId="5BDF7DCF" w14:textId="29EAA5BF" w:rsidR="009A6E9B" w:rsidRDefault="009A6E9B" w:rsidP="009A6E9B">
      <w:proofErr w:type="spellStart"/>
      <w:r w:rsidRPr="006529A8">
        <w:t>Steal</w:t>
      </w:r>
      <w:proofErr w:type="spellEnd"/>
      <w:r w:rsidRPr="006529A8">
        <w:t xml:space="preserve"> mesh</w:t>
      </w:r>
      <w:r w:rsidR="00877401">
        <w:t>,</w:t>
      </w:r>
      <w:r w:rsidRPr="006529A8">
        <w:t xml:space="preserve"> 125 µm mesh s</w:t>
      </w:r>
      <w:r>
        <w:t>ize</w:t>
      </w:r>
    </w:p>
    <w:p w14:paraId="29E5583F" w14:textId="791DFFCB" w:rsidR="007B2432" w:rsidRDefault="007B2432" w:rsidP="009A6E9B">
      <w:r>
        <w:t>Stereo microscope (Olympus SZX16)</w:t>
      </w:r>
    </w:p>
    <w:p w14:paraId="1D84E17C" w14:textId="0143DB53" w:rsidR="00AE016C" w:rsidRDefault="007B2432" w:rsidP="009A6E9B">
      <w:r>
        <w:t>Camera (Leica DMC 2900)</w:t>
      </w:r>
    </w:p>
    <w:p w14:paraId="650AD493" w14:textId="42AF9A48" w:rsidR="009A6E9B" w:rsidRPr="00223531" w:rsidRDefault="009A6E9B" w:rsidP="00A062E0">
      <w:pPr>
        <w:pStyle w:val="Heading2"/>
      </w:pPr>
      <w:bookmarkStart w:id="2" w:name="_Toc31286806"/>
      <w:r w:rsidRPr="00223531">
        <w:t>Reagents</w:t>
      </w:r>
      <w:bookmarkEnd w:id="2"/>
    </w:p>
    <w:p w14:paraId="53139EA7" w14:textId="05344E61" w:rsidR="00152FEC" w:rsidRDefault="009A6E9B" w:rsidP="00152FEC">
      <w:pPr>
        <w:spacing w:line="264" w:lineRule="atLeast"/>
        <w:textAlignment w:val="baseline"/>
      </w:pPr>
      <w:r w:rsidRPr="006A28EA">
        <w:t xml:space="preserve">Hydrogen peroxide </w:t>
      </w:r>
      <w:r w:rsidR="00B16155" w:rsidRPr="006A28EA">
        <w:t>10</w:t>
      </w:r>
      <w:r w:rsidRPr="006A28EA">
        <w:t xml:space="preserve"> % solution</w:t>
      </w:r>
      <w:r w:rsidR="00152FEC">
        <w:t xml:space="preserve"> (NB: Use gloves and goggles! 282 ml of 35.5 % H2O2 up to 1 litre of </w:t>
      </w:r>
      <w:proofErr w:type="spellStart"/>
      <w:r w:rsidR="00152FEC">
        <w:t>MilliQ</w:t>
      </w:r>
      <w:proofErr w:type="spellEnd"/>
      <w:r w:rsidR="00152FEC">
        <w:t xml:space="preserve"> water. Filter with 0.22 um filter under the clean bench</w:t>
      </w:r>
      <w:r w:rsidR="00223531">
        <w:t>)</w:t>
      </w:r>
    </w:p>
    <w:p w14:paraId="56056E3B" w14:textId="65BE9B17" w:rsidR="00152FEC" w:rsidRDefault="009A6E9B" w:rsidP="00152FEC">
      <w:pPr>
        <w:spacing w:line="264" w:lineRule="atLeast"/>
        <w:textAlignment w:val="baseline"/>
      </w:pPr>
      <w:r>
        <w:t>Potassium hydroxide 10 % solution</w:t>
      </w:r>
      <w:r w:rsidR="00152FEC">
        <w:t xml:space="preserve"> (NB: Use gloves and goggles! 100 g of potassium pellets up to 1 litre of </w:t>
      </w:r>
      <w:proofErr w:type="spellStart"/>
      <w:r w:rsidR="00152FEC">
        <w:t>MilliQ</w:t>
      </w:r>
      <w:proofErr w:type="spellEnd"/>
      <w:r w:rsidR="00152FEC">
        <w:t xml:space="preserve"> water. Filter with 0.22 um filter under the clean bench)</w:t>
      </w:r>
    </w:p>
    <w:p w14:paraId="5C50A083" w14:textId="69F30172" w:rsidR="00223531" w:rsidRDefault="00223531" w:rsidP="00152FEC">
      <w:pPr>
        <w:spacing w:line="264" w:lineRule="atLeast"/>
        <w:textAlignment w:val="baseline"/>
      </w:pPr>
      <w:proofErr w:type="spellStart"/>
      <w:r>
        <w:t>MilliQ</w:t>
      </w:r>
      <w:proofErr w:type="spellEnd"/>
      <w:r>
        <w:t xml:space="preserve"> water</w:t>
      </w:r>
    </w:p>
    <w:p w14:paraId="3A88E47B" w14:textId="04B43950" w:rsidR="00736CCC" w:rsidRPr="00736CCC" w:rsidRDefault="00152FEC" w:rsidP="00A062E0">
      <w:pPr>
        <w:pStyle w:val="Heading2"/>
      </w:pPr>
      <w:bookmarkStart w:id="3" w:name="_Toc31286807"/>
      <w:r>
        <w:t>Preparations</w:t>
      </w:r>
      <w:bookmarkEnd w:id="3"/>
    </w:p>
    <w:p w14:paraId="30B205E5" w14:textId="0AD547AA" w:rsidR="00736CCC" w:rsidRDefault="00736CCC" w:rsidP="00736CCC">
      <w:pPr>
        <w:spacing w:line="264" w:lineRule="atLeast"/>
        <w:textAlignment w:val="baseline"/>
      </w:pPr>
      <w:r>
        <w:t xml:space="preserve">Prior to sampling the sampling containers (1 l) and the Erlenmeyer flasks (250 ml) are washed with hot water, then two times with </w:t>
      </w:r>
      <w:proofErr w:type="spellStart"/>
      <w:r>
        <w:t>milliQ</w:t>
      </w:r>
      <w:proofErr w:type="spellEnd"/>
      <w:r>
        <w:t xml:space="preserve"> water and then once with </w:t>
      </w:r>
      <w:proofErr w:type="spellStart"/>
      <w:r>
        <w:t>milliQ</w:t>
      </w:r>
      <w:proofErr w:type="spellEnd"/>
      <w:r>
        <w:t xml:space="preserve"> water under the clean bench. </w:t>
      </w:r>
    </w:p>
    <w:p w14:paraId="3898F969" w14:textId="77777777" w:rsidR="00736CCC" w:rsidRDefault="00736CCC" w:rsidP="00736CCC">
      <w:pPr>
        <w:spacing w:line="264" w:lineRule="atLeast"/>
        <w:textAlignment w:val="baseline"/>
      </w:pPr>
      <w:r>
        <w:t xml:space="preserve">In correspondence with </w:t>
      </w:r>
      <w:proofErr w:type="spellStart"/>
      <w:r>
        <w:t>Dr.</w:t>
      </w:r>
      <w:proofErr w:type="spellEnd"/>
      <w:r>
        <w:t xml:space="preserve"> Joao Frias glass ware are treated like this: “we use honey and jam jars, which we wash, rinse and clean with </w:t>
      </w:r>
      <w:proofErr w:type="spellStart"/>
      <w:r>
        <w:t>milliQ</w:t>
      </w:r>
      <w:proofErr w:type="spellEnd"/>
      <w:r>
        <w:t xml:space="preserve"> or ultrapure water, before decontaminating them in an acid bath (0.5-1%). After this process, the jars are washed and rinsed again with ultrapure water.” </w:t>
      </w:r>
    </w:p>
    <w:p w14:paraId="5FA4F51A" w14:textId="77777777" w:rsidR="00736CCC" w:rsidRDefault="00736CCC" w:rsidP="00736CCC">
      <w:pPr>
        <w:spacing w:line="264" w:lineRule="atLeast"/>
        <w:textAlignment w:val="baseline"/>
      </w:pPr>
      <w:r>
        <w:lastRenderedPageBreak/>
        <w:t xml:space="preserve">In the BASEMAN protocol Nitric acid (1 %) is used to decontaminate the glass ware before the glass is </w:t>
      </w:r>
      <w:r w:rsidRPr="007B7AF8">
        <w:t>rinsed with water before use. Ideally it should dry up-side-down for airborne microplastics not to accumulate in it.</w:t>
      </w:r>
    </w:p>
    <w:p w14:paraId="565BDCFB" w14:textId="77777777" w:rsidR="00736CCC" w:rsidRDefault="00736CCC" w:rsidP="00736CCC">
      <w:pPr>
        <w:spacing w:line="264" w:lineRule="atLeast"/>
        <w:textAlignment w:val="baseline"/>
      </w:pPr>
      <w:r>
        <w:t xml:space="preserve">The containers and flasks need to be closed with a lid or aluminium foil whenever they are not handled under the clean bench. </w:t>
      </w:r>
    </w:p>
    <w:p w14:paraId="1D3970A9" w14:textId="78BD250D" w:rsidR="00736CCC" w:rsidRDefault="00736CCC" w:rsidP="00736CCC">
      <w:pPr>
        <w:spacing w:line="264" w:lineRule="atLeast"/>
        <w:textAlignment w:val="baseline"/>
      </w:pPr>
      <w:r>
        <w:t xml:space="preserve">The Erlenmeyer flasks have to be dried in the oven after rinsing to be able to take the tare. </w:t>
      </w:r>
      <w:r w:rsidR="00152FEC">
        <w:t xml:space="preserve">Record the tare! </w:t>
      </w:r>
      <w:r>
        <w:t xml:space="preserve">Remember that the flasks need to be covered with aluminium foil after they have been rinsed. </w:t>
      </w:r>
    </w:p>
    <w:p w14:paraId="3FA3D751" w14:textId="77777777" w:rsidR="00736CCC" w:rsidRPr="00152FEC" w:rsidRDefault="00736CCC" w:rsidP="00736CCC">
      <w:pPr>
        <w:spacing w:line="264" w:lineRule="atLeast"/>
        <w:textAlignment w:val="baseline"/>
        <w:rPr>
          <w:color w:val="FF0000"/>
        </w:rPr>
      </w:pPr>
      <w:r w:rsidRPr="00152FEC">
        <w:rPr>
          <w:color w:val="FF0000"/>
        </w:rPr>
        <w:t xml:space="preserve">All the solutions which will be added to the samples have to be filtered under the clean bench with a 0.22 um filter. </w:t>
      </w:r>
    </w:p>
    <w:p w14:paraId="10685149" w14:textId="77777777" w:rsidR="00152FEC" w:rsidRPr="00736CCC" w:rsidRDefault="00152FEC" w:rsidP="00A062E0">
      <w:pPr>
        <w:pStyle w:val="Heading2"/>
      </w:pPr>
      <w:bookmarkStart w:id="4" w:name="_Toc31286808"/>
      <w:r w:rsidRPr="00736CCC">
        <w:t>Blanks</w:t>
      </w:r>
      <w:bookmarkEnd w:id="4"/>
    </w:p>
    <w:p w14:paraId="0D0308FB" w14:textId="77777777" w:rsidR="00152FEC" w:rsidRDefault="00152FEC" w:rsidP="00152FEC">
      <w:pPr>
        <w:spacing w:line="264" w:lineRule="atLeast"/>
        <w:textAlignment w:val="baseline"/>
      </w:pPr>
      <w:r>
        <w:t>Three different types of blanks are taken with each sampling/processing.</w:t>
      </w:r>
    </w:p>
    <w:p w14:paraId="487C4625" w14:textId="77777777" w:rsidR="00152FEC" w:rsidRDefault="00152FEC" w:rsidP="00152FEC">
      <w:pPr>
        <w:pStyle w:val="ListParagraph"/>
        <w:numPr>
          <w:ilvl w:val="0"/>
          <w:numId w:val="9"/>
        </w:numPr>
        <w:spacing w:line="264" w:lineRule="atLeast"/>
        <w:textAlignment w:val="baseline"/>
      </w:pPr>
      <w:r>
        <w:t>Blank taken on board to document contamination during sampling</w:t>
      </w:r>
    </w:p>
    <w:p w14:paraId="629BE5C9" w14:textId="77777777" w:rsidR="00152FEC" w:rsidRDefault="00152FEC" w:rsidP="00152FEC">
      <w:pPr>
        <w:pStyle w:val="ListParagraph"/>
        <w:numPr>
          <w:ilvl w:val="0"/>
          <w:numId w:val="9"/>
        </w:numPr>
        <w:spacing w:line="264" w:lineRule="atLeast"/>
        <w:textAlignment w:val="baseline"/>
      </w:pPr>
      <w:r>
        <w:t>Blank from processing taken under the clean bench to document contamination from chemicals/water/flasks during the process</w:t>
      </w:r>
    </w:p>
    <w:p w14:paraId="11CB42E3" w14:textId="77777777" w:rsidR="00152FEC" w:rsidRDefault="00152FEC" w:rsidP="00152FEC">
      <w:pPr>
        <w:pStyle w:val="ListParagraph"/>
        <w:numPr>
          <w:ilvl w:val="0"/>
          <w:numId w:val="9"/>
        </w:numPr>
        <w:spacing w:line="264" w:lineRule="atLeast"/>
        <w:textAlignment w:val="baseline"/>
      </w:pPr>
      <w:r>
        <w:t xml:space="preserve">Blank from the clean bench taken by placing three wet filter papers (in a petri dish) under the clean bench during the entire processing of the samples. </w:t>
      </w:r>
    </w:p>
    <w:p w14:paraId="3DD1C366" w14:textId="77777777" w:rsidR="00152FEC" w:rsidRDefault="00152FEC" w:rsidP="00152FEC">
      <w:pPr>
        <w:spacing w:line="264" w:lineRule="atLeast"/>
        <w:textAlignment w:val="baseline"/>
      </w:pPr>
      <w:r>
        <w:t xml:space="preserve">Blank </w:t>
      </w:r>
      <w:r w:rsidRPr="008A3DEB">
        <w:rPr>
          <w:b/>
          <w:bCs/>
        </w:rPr>
        <w:t>1</w:t>
      </w:r>
      <w:r>
        <w:t xml:space="preserve">: A rinsed 1 litre container is filled in the lab with around 500 ml of </w:t>
      </w:r>
      <w:proofErr w:type="spellStart"/>
      <w:r>
        <w:t>MilliQ</w:t>
      </w:r>
      <w:proofErr w:type="spellEnd"/>
      <w:r>
        <w:t xml:space="preserve"> water. This container is left open during the entire microplastic sampling to collect any airborne contaminations. The container is closed after sampling and returned to the lab. In the lab the sample is filtered straight onto a filter (without digestion) and checked for contaminations. </w:t>
      </w:r>
    </w:p>
    <w:p w14:paraId="3341FE17" w14:textId="77777777" w:rsidR="00152FEC" w:rsidRDefault="00152FEC" w:rsidP="00152FEC">
      <w:pPr>
        <w:spacing w:line="264" w:lineRule="atLeast"/>
        <w:textAlignment w:val="baseline"/>
      </w:pPr>
      <w:r w:rsidRPr="007B7AF8">
        <w:t xml:space="preserve">Blank </w:t>
      </w:r>
      <w:r w:rsidRPr="008A3DEB">
        <w:rPr>
          <w:b/>
          <w:bCs/>
        </w:rPr>
        <w:t>2</w:t>
      </w:r>
      <w:r>
        <w:t xml:space="preserve"> is prepared by using a pre-weighed Erlenmeyer flask which is filled with approximately the same volume of </w:t>
      </w:r>
      <w:proofErr w:type="spellStart"/>
      <w:r>
        <w:t>MilliQ</w:t>
      </w:r>
      <w:proofErr w:type="spellEnd"/>
      <w:r>
        <w:t xml:space="preserve"> water as used for the samples. The blank is frozen, freeze-dried, and processed like the samples (chemicals added, incubated, filtered and transferred onto filter).</w:t>
      </w:r>
    </w:p>
    <w:p w14:paraId="05BD90A0" w14:textId="77777777" w:rsidR="00152FEC" w:rsidRPr="007B7AF8" w:rsidRDefault="00152FEC" w:rsidP="00152FEC">
      <w:pPr>
        <w:spacing w:line="264" w:lineRule="atLeast"/>
        <w:textAlignment w:val="baseline"/>
      </w:pPr>
      <w:r>
        <w:t xml:space="preserve">Blank </w:t>
      </w:r>
      <w:r w:rsidRPr="008A3DEB">
        <w:rPr>
          <w:b/>
          <w:bCs/>
        </w:rPr>
        <w:t>3</w:t>
      </w:r>
      <w:r>
        <w:t xml:space="preserve"> is prepared by using three filters (checked under the stereo microscope for contamination before using it) which are placed in an open petri dish, wettened with </w:t>
      </w:r>
      <w:proofErr w:type="spellStart"/>
      <w:r>
        <w:t>MilliQ</w:t>
      </w:r>
      <w:proofErr w:type="spellEnd"/>
      <w:r>
        <w:t xml:space="preserve"> water and placed under the clean bench during processing. </w:t>
      </w:r>
    </w:p>
    <w:p w14:paraId="0C732C5F" w14:textId="10CC681F" w:rsidR="008A44C4" w:rsidRPr="006A28EA" w:rsidRDefault="008A44C4" w:rsidP="00A062E0">
      <w:pPr>
        <w:pStyle w:val="Heading2"/>
      </w:pPr>
      <w:bookmarkStart w:id="5" w:name="_Toc31286809"/>
      <w:r w:rsidRPr="006A28EA">
        <w:t>Sampling on board</w:t>
      </w:r>
      <w:bookmarkEnd w:id="5"/>
    </w:p>
    <w:p w14:paraId="14480064" w14:textId="355D8BA9" w:rsidR="008A44C4" w:rsidRDefault="008A44C4" w:rsidP="009A6E9B">
      <w:pPr>
        <w:spacing w:line="264" w:lineRule="atLeast"/>
        <w:textAlignment w:val="baseline"/>
      </w:pPr>
      <w:r>
        <w:t xml:space="preserve">Recorded parameters in the past were: </w:t>
      </w:r>
    </w:p>
    <w:p w14:paraId="059B79E8" w14:textId="76E6E486" w:rsidR="006A28EA" w:rsidRDefault="008A44C4" w:rsidP="006A28EA">
      <w:pPr>
        <w:pStyle w:val="ListParagraph"/>
        <w:numPr>
          <w:ilvl w:val="0"/>
          <w:numId w:val="8"/>
        </w:numPr>
        <w:spacing w:line="264" w:lineRule="atLeast"/>
        <w:textAlignment w:val="baseline"/>
      </w:pPr>
      <w:r>
        <w:t>Temperature</w:t>
      </w:r>
      <w:r w:rsidR="002409FD">
        <w:t>,</w:t>
      </w:r>
      <w:r>
        <w:t xml:space="preserve"> </w:t>
      </w:r>
    </w:p>
    <w:p w14:paraId="7DA71E13" w14:textId="77777777" w:rsidR="006A28EA" w:rsidRDefault="008A44C4" w:rsidP="006A28EA">
      <w:pPr>
        <w:pStyle w:val="ListParagraph"/>
        <w:numPr>
          <w:ilvl w:val="0"/>
          <w:numId w:val="8"/>
        </w:numPr>
        <w:spacing w:line="264" w:lineRule="atLeast"/>
        <w:textAlignment w:val="baseline"/>
      </w:pPr>
      <w:r>
        <w:t xml:space="preserve">salinity, </w:t>
      </w:r>
    </w:p>
    <w:p w14:paraId="36F1EEB6" w14:textId="77777777" w:rsidR="006A28EA" w:rsidRDefault="008A44C4" w:rsidP="006A28EA">
      <w:pPr>
        <w:pStyle w:val="ListParagraph"/>
        <w:numPr>
          <w:ilvl w:val="0"/>
          <w:numId w:val="8"/>
        </w:numPr>
        <w:spacing w:line="264" w:lineRule="atLeast"/>
        <w:textAlignment w:val="baseline"/>
      </w:pPr>
      <w:r>
        <w:t xml:space="preserve">sampling coordinates and </w:t>
      </w:r>
    </w:p>
    <w:p w14:paraId="675D9067" w14:textId="0F39C973" w:rsidR="008A44C4" w:rsidRDefault="008A44C4" w:rsidP="006A28EA">
      <w:pPr>
        <w:pStyle w:val="ListParagraph"/>
        <w:numPr>
          <w:ilvl w:val="0"/>
          <w:numId w:val="8"/>
        </w:numPr>
        <w:spacing w:line="264" w:lineRule="atLeast"/>
        <w:textAlignment w:val="baseline"/>
      </w:pPr>
      <w:r>
        <w:t>general weather conditions.</w:t>
      </w:r>
    </w:p>
    <w:p w14:paraId="6AC0E184" w14:textId="1625D9B5" w:rsidR="008A44C4" w:rsidRDefault="006A28EA" w:rsidP="008A44C4">
      <w:pPr>
        <w:spacing w:line="264" w:lineRule="atLeast"/>
        <w:textAlignment w:val="baseline"/>
      </w:pPr>
      <w:r>
        <w:t>According to the baseman protocol o</w:t>
      </w:r>
      <w:r w:rsidR="008A44C4">
        <w:t>ther environmental variables that might help elucidate the influences on the recorded presence and concentration of microplastics in seawater;</w:t>
      </w:r>
    </w:p>
    <w:p w14:paraId="6BA14122" w14:textId="74000A12" w:rsidR="008A44C4" w:rsidRDefault="008A44C4" w:rsidP="008A44C4">
      <w:pPr>
        <w:pStyle w:val="ListParagraph"/>
        <w:numPr>
          <w:ilvl w:val="0"/>
          <w:numId w:val="7"/>
        </w:numPr>
        <w:spacing w:line="264" w:lineRule="atLeast"/>
        <w:textAlignment w:val="baseline"/>
      </w:pPr>
      <w:r>
        <w:t>Wind speed and direction</w:t>
      </w:r>
    </w:p>
    <w:p w14:paraId="408F3832" w14:textId="552541CC" w:rsidR="008A44C4" w:rsidRDefault="006A28EA" w:rsidP="008A44C4">
      <w:pPr>
        <w:pStyle w:val="ListParagraph"/>
        <w:numPr>
          <w:ilvl w:val="0"/>
          <w:numId w:val="7"/>
        </w:numPr>
        <w:spacing w:line="264" w:lineRule="atLeast"/>
        <w:textAlignment w:val="baseline"/>
      </w:pPr>
      <w:r>
        <w:t>Sea state; wave height</w:t>
      </w:r>
    </w:p>
    <w:p w14:paraId="4DB1685F" w14:textId="2A7BBF60" w:rsidR="006A28EA" w:rsidRDefault="006A28EA" w:rsidP="006A28EA">
      <w:pPr>
        <w:pStyle w:val="ListParagraph"/>
        <w:numPr>
          <w:ilvl w:val="0"/>
          <w:numId w:val="7"/>
        </w:numPr>
        <w:spacing w:line="264" w:lineRule="atLeast"/>
        <w:textAlignment w:val="baseline"/>
      </w:pPr>
      <w:r>
        <w:t xml:space="preserve">Amount of </w:t>
      </w:r>
      <w:proofErr w:type="spellStart"/>
      <w:r>
        <w:t>macrodebris</w:t>
      </w:r>
      <w:proofErr w:type="spellEnd"/>
      <w:r>
        <w:t xml:space="preserve"> </w:t>
      </w:r>
    </w:p>
    <w:p w14:paraId="6869876F" w14:textId="3186DA60" w:rsidR="006A28EA" w:rsidRDefault="006A28EA" w:rsidP="006A28EA">
      <w:pPr>
        <w:pStyle w:val="ListParagraph"/>
        <w:numPr>
          <w:ilvl w:val="0"/>
          <w:numId w:val="7"/>
        </w:numPr>
        <w:spacing w:line="264" w:lineRule="atLeast"/>
        <w:textAlignment w:val="baseline"/>
      </w:pPr>
      <w:r>
        <w:t>Oxygen</w:t>
      </w:r>
    </w:p>
    <w:p w14:paraId="018EAB0B" w14:textId="6B821B0D" w:rsidR="006A28EA" w:rsidRDefault="006A28EA" w:rsidP="006A28EA">
      <w:pPr>
        <w:pStyle w:val="ListParagraph"/>
        <w:numPr>
          <w:ilvl w:val="0"/>
          <w:numId w:val="7"/>
        </w:numPr>
        <w:spacing w:line="264" w:lineRule="atLeast"/>
        <w:textAlignment w:val="baseline"/>
      </w:pPr>
      <w:r>
        <w:t>Chlorophyll-a</w:t>
      </w:r>
    </w:p>
    <w:p w14:paraId="7954BCD4" w14:textId="43A7D96C" w:rsidR="006A28EA" w:rsidRDefault="006A28EA" w:rsidP="006A28EA">
      <w:pPr>
        <w:pStyle w:val="ListParagraph"/>
        <w:numPr>
          <w:ilvl w:val="0"/>
          <w:numId w:val="7"/>
        </w:numPr>
        <w:spacing w:line="264" w:lineRule="atLeast"/>
        <w:textAlignment w:val="baseline"/>
      </w:pPr>
      <w:r>
        <w:t>Turbidity, etc.</w:t>
      </w:r>
    </w:p>
    <w:p w14:paraId="680E4893" w14:textId="12D9F2C7" w:rsidR="009A6E9B" w:rsidRDefault="009A6E9B" w:rsidP="009A6E9B">
      <w:pPr>
        <w:spacing w:line="264" w:lineRule="atLeast"/>
        <w:textAlignment w:val="baseline"/>
      </w:pPr>
      <w:r>
        <w:lastRenderedPageBreak/>
        <w:t xml:space="preserve">Samples are taken </w:t>
      </w:r>
      <w:r w:rsidR="0019187A">
        <w:t xml:space="preserve">from the water column from </w:t>
      </w:r>
      <w:r>
        <w:t>20 m</w:t>
      </w:r>
      <w:r w:rsidR="0019187A">
        <w:t xml:space="preserve"> to 0 m</w:t>
      </w:r>
      <w:r>
        <w:t xml:space="preserve"> with the zooplankton net. The plankton net has a diameter of 30 cm. The volume sampled is calculated like that: </w:t>
      </w:r>
      <w:r w:rsidRPr="00DE6011">
        <w:t>volume</w:t>
      </w:r>
      <w:r>
        <w:t xml:space="preserve"> </w:t>
      </w:r>
      <w:r w:rsidRPr="00DE6011">
        <w:t>=</w:t>
      </w:r>
      <w:r>
        <w:t xml:space="preserve"> </w:t>
      </w:r>
      <w:r w:rsidRPr="00DE6011">
        <w:t>π</w:t>
      </w:r>
      <w:r>
        <w:t>*</w:t>
      </w:r>
      <w:r w:rsidRPr="00DE6011">
        <w:t>r</w:t>
      </w:r>
      <w:r w:rsidRPr="00DE6011">
        <w:rPr>
          <w:vertAlign w:val="superscript"/>
        </w:rPr>
        <w:t>2</w:t>
      </w:r>
      <w:r>
        <w:t>*</w:t>
      </w:r>
      <w:r w:rsidRPr="00DE6011">
        <w:t>h</w:t>
      </w:r>
      <w:r>
        <w:t xml:space="preserve"> which means </w:t>
      </w:r>
      <w:r w:rsidRPr="00DE6011">
        <w:t>π</w:t>
      </w:r>
      <w:r>
        <w:t>*0,15m*0,15m*20m which results in 1.4 m</w:t>
      </w:r>
      <w:r w:rsidRPr="00DE6011">
        <w:rPr>
          <w:vertAlign w:val="superscript"/>
        </w:rPr>
        <w:t>3</w:t>
      </w:r>
      <w:r>
        <w:t xml:space="preserve"> or 1413 litre of water sampled. </w:t>
      </w:r>
    </w:p>
    <w:p w14:paraId="0ACAB9C3" w14:textId="57B38F94" w:rsidR="002409FD" w:rsidRDefault="009A6E9B" w:rsidP="009A6E9B">
      <w:pPr>
        <w:spacing w:line="264" w:lineRule="atLeast"/>
        <w:textAlignment w:val="baseline"/>
      </w:pPr>
      <w:r>
        <w:t xml:space="preserve">The net should be rinsed with tap water and stored in a corn bag prior to sampling to avoid the collection of dust inside the net. </w:t>
      </w:r>
    </w:p>
    <w:p w14:paraId="1BF650A5" w14:textId="77777777" w:rsidR="009A6E9B" w:rsidRDefault="009A6E9B" w:rsidP="009A6E9B">
      <w:pPr>
        <w:spacing w:line="264" w:lineRule="atLeast"/>
        <w:textAlignment w:val="baseline"/>
      </w:pPr>
      <w:r>
        <w:t xml:space="preserve">Mussel larvae should be sampled before the plastic samples are taken to give the net some extra rinsing. </w:t>
      </w:r>
    </w:p>
    <w:p w14:paraId="5380868F" w14:textId="14BD9848" w:rsidR="009A6E9B" w:rsidRDefault="009A6E9B" w:rsidP="009A6E9B">
      <w:pPr>
        <w:spacing w:line="264" w:lineRule="atLeast"/>
        <w:textAlignment w:val="baseline"/>
      </w:pPr>
      <w:r>
        <w:t>The content of the net is flushed into a 1 litre plastic container</w:t>
      </w:r>
      <w:r w:rsidR="006A28EA">
        <w:t>.</w:t>
      </w:r>
    </w:p>
    <w:p w14:paraId="4887C55E" w14:textId="21856564" w:rsidR="0037267F" w:rsidRDefault="0037267F" w:rsidP="009A6E9B">
      <w:pPr>
        <w:spacing w:line="264" w:lineRule="atLeast"/>
        <w:textAlignment w:val="baseline"/>
      </w:pPr>
      <w:r>
        <w:t xml:space="preserve">During sampling it is recommended wear clothing made of cotton and it is important </w:t>
      </w:r>
      <w:r w:rsidR="002409FD">
        <w:t xml:space="preserve">not </w:t>
      </w:r>
      <w:r>
        <w:t xml:space="preserve">to use plastic ropes which could shred fibres during sampling.  </w:t>
      </w:r>
    </w:p>
    <w:p w14:paraId="158F6441" w14:textId="5461FC8D" w:rsidR="002409FD" w:rsidRDefault="002409FD" w:rsidP="009A6E9B">
      <w:pPr>
        <w:spacing w:line="264" w:lineRule="atLeast"/>
        <w:textAlignment w:val="baseline"/>
      </w:pPr>
      <w:r>
        <w:t>It is also important to make sure the net is not pulled under the boat to avoid contamination from the paint of the boat.</w:t>
      </w:r>
    </w:p>
    <w:p w14:paraId="1BC3C03B" w14:textId="4325FB35" w:rsidR="00152FEC" w:rsidRDefault="00152FEC" w:rsidP="00A062E0">
      <w:pPr>
        <w:pStyle w:val="Heading2"/>
      </w:pPr>
      <w:bookmarkStart w:id="6" w:name="_Toc31286810"/>
      <w:r w:rsidRPr="006A28EA">
        <w:t>Processing in the laboratory</w:t>
      </w:r>
      <w:bookmarkEnd w:id="6"/>
    </w:p>
    <w:p w14:paraId="0ED5E86C" w14:textId="77777777" w:rsidR="00740E4F" w:rsidRPr="00B16155" w:rsidRDefault="00740E4F" w:rsidP="00740E4F">
      <w:pPr>
        <w:spacing w:line="264" w:lineRule="atLeast"/>
        <w:textAlignment w:val="baseline"/>
        <w:rPr>
          <w:color w:val="FF0000"/>
        </w:rPr>
      </w:pPr>
      <w:r w:rsidRPr="00B16155">
        <w:rPr>
          <w:color w:val="FF0000"/>
        </w:rPr>
        <w:t xml:space="preserve">NB: Authors from the baseman protocol recommend to not exceed an incubation temperature of </w:t>
      </w:r>
      <w:r>
        <w:rPr>
          <w:color w:val="FF0000"/>
        </w:rPr>
        <w:t xml:space="preserve">more than </w:t>
      </w:r>
      <w:r w:rsidRPr="00B16155">
        <w:rPr>
          <w:b/>
          <w:bCs/>
          <w:color w:val="FF0000"/>
        </w:rPr>
        <w:t xml:space="preserve">40 </w:t>
      </w:r>
      <w:r w:rsidRPr="00B16155">
        <w:rPr>
          <w:rFonts w:cstheme="minorHAnsi"/>
          <w:b/>
          <w:bCs/>
          <w:color w:val="FF0000"/>
        </w:rPr>
        <w:t>°</w:t>
      </w:r>
      <w:r w:rsidRPr="00B16155">
        <w:rPr>
          <w:b/>
          <w:bCs/>
          <w:color w:val="FF0000"/>
        </w:rPr>
        <w:t>C</w:t>
      </w:r>
      <w:r>
        <w:rPr>
          <w:b/>
          <w:bCs/>
          <w:color w:val="FF0000"/>
        </w:rPr>
        <w:t xml:space="preserve"> </w:t>
      </w:r>
      <w:r w:rsidRPr="008A44C4">
        <w:rPr>
          <w:color w:val="FF0000"/>
        </w:rPr>
        <w:t>as well as</w:t>
      </w:r>
      <w:r>
        <w:rPr>
          <w:b/>
          <w:bCs/>
          <w:color w:val="FF0000"/>
        </w:rPr>
        <w:t xml:space="preserve"> </w:t>
      </w:r>
      <w:r>
        <w:rPr>
          <w:color w:val="FF0000"/>
        </w:rPr>
        <w:t>not exceeding a concentration</w:t>
      </w:r>
      <w:r w:rsidRPr="00B16155">
        <w:rPr>
          <w:color w:val="FF0000"/>
        </w:rPr>
        <w:t xml:space="preserve"> </w:t>
      </w:r>
      <w:r w:rsidRPr="00B16155">
        <w:rPr>
          <w:b/>
          <w:bCs/>
          <w:color w:val="FF0000"/>
        </w:rPr>
        <w:t xml:space="preserve">of 10 % </w:t>
      </w:r>
      <w:r>
        <w:rPr>
          <w:b/>
          <w:bCs/>
          <w:color w:val="FF0000"/>
        </w:rPr>
        <w:t>for</w:t>
      </w:r>
      <w:r w:rsidRPr="00B16155">
        <w:rPr>
          <w:b/>
          <w:bCs/>
          <w:color w:val="FF0000"/>
        </w:rPr>
        <w:t xml:space="preserve"> KOH and H2O2</w:t>
      </w:r>
      <w:r w:rsidRPr="00B16155">
        <w:rPr>
          <w:color w:val="FF0000"/>
        </w:rPr>
        <w:t xml:space="preserve">. </w:t>
      </w:r>
    </w:p>
    <w:p w14:paraId="7EEE6F85" w14:textId="77777777" w:rsidR="00736CCC" w:rsidRDefault="00736CCC" w:rsidP="00736CCC">
      <w:pPr>
        <w:spacing w:line="264" w:lineRule="atLeast"/>
        <w:textAlignment w:val="baseline"/>
      </w:pPr>
      <w:r>
        <w:t xml:space="preserve">The samples/blank are stored in the fridge (for short time storage) or in the freezer (for long time storage). </w:t>
      </w:r>
    </w:p>
    <w:p w14:paraId="1C3945A4" w14:textId="77777777" w:rsidR="00736CCC" w:rsidRDefault="00736CCC" w:rsidP="00736CCC">
      <w:pPr>
        <w:spacing w:line="264" w:lineRule="atLeast"/>
        <w:textAlignment w:val="baseline"/>
      </w:pPr>
      <w:r>
        <w:t>If the samples are frozen, defrost them at room temperature. If the quantity of organic content is too high to allow direct examination, samples are pre-filtered under the BSC using a 125 µm steal sieve and carefully transferred to a pre-weighed 250 ml Erlenmeyer flasks.</w:t>
      </w:r>
    </w:p>
    <w:p w14:paraId="5C317606" w14:textId="11872260" w:rsidR="00736CCC" w:rsidRDefault="00736CCC" w:rsidP="00736CCC">
      <w:pPr>
        <w:spacing w:line="264" w:lineRule="atLeast"/>
        <w:textAlignment w:val="baseline"/>
      </w:pPr>
      <w:r>
        <w:t>The samples are then covered with aluminium foil</w:t>
      </w:r>
      <w:r w:rsidR="00152FEC">
        <w:t xml:space="preserve">, frozen at -70 </w:t>
      </w:r>
      <w:r w:rsidR="00152FEC">
        <w:rPr>
          <w:rFonts w:cstheme="minorHAnsi"/>
        </w:rPr>
        <w:t>°</w:t>
      </w:r>
      <w:r w:rsidR="00152FEC">
        <w:t xml:space="preserve"> C </w:t>
      </w:r>
      <w:r>
        <w:t>and placed into the freeze dryer until dry.</w:t>
      </w:r>
    </w:p>
    <w:p w14:paraId="7089AF06" w14:textId="31882BDE" w:rsidR="00736CCC" w:rsidRDefault="00736CCC" w:rsidP="00736CCC">
      <w:pPr>
        <w:spacing w:line="264" w:lineRule="atLeast"/>
        <w:textAlignment w:val="baseline"/>
      </w:pPr>
      <w:r>
        <w:t xml:space="preserve">The weight of the Erlenmeyer flasks should be taken once they reached room temperature. </w:t>
      </w:r>
      <w:r w:rsidR="00152FEC">
        <w:t xml:space="preserve">Subtract the recorded tare and document the mass of organic matter. </w:t>
      </w:r>
    </w:p>
    <w:p w14:paraId="5AF584F2" w14:textId="19ECDF52" w:rsidR="006A28EA" w:rsidRPr="00162E70" w:rsidRDefault="00162E70" w:rsidP="00A062E0">
      <w:pPr>
        <w:pStyle w:val="Heading3"/>
      </w:pPr>
      <w:bookmarkStart w:id="7" w:name="_Toc31286811"/>
      <w:r w:rsidRPr="00162E70">
        <w:t>Sample digestion</w:t>
      </w:r>
      <w:bookmarkEnd w:id="7"/>
    </w:p>
    <w:p w14:paraId="79B27B8B" w14:textId="2199BFEE" w:rsidR="009A6E9B" w:rsidRDefault="009A6E9B" w:rsidP="009A6E9B">
      <w:pPr>
        <w:spacing w:line="264" w:lineRule="atLeast"/>
        <w:textAlignment w:val="baseline"/>
      </w:pPr>
      <w:r>
        <w:t xml:space="preserve">A sample pre-treatment consisting of digestion of the soft tissues in potassium hydroxide should be performed. </w:t>
      </w:r>
    </w:p>
    <w:p w14:paraId="2264C43C" w14:textId="6E912141" w:rsidR="00AC38EF" w:rsidRPr="00AC38EF" w:rsidRDefault="00AC38EF" w:rsidP="00A062E0">
      <w:pPr>
        <w:pStyle w:val="Heading3"/>
      </w:pPr>
      <w:bookmarkStart w:id="8" w:name="_Toc31286812"/>
      <w:r w:rsidRPr="00AC38EF">
        <w:t>10 % KOH digestion</w:t>
      </w:r>
      <w:bookmarkEnd w:id="8"/>
    </w:p>
    <w:p w14:paraId="001FC597" w14:textId="7AE3225F" w:rsidR="006A28EA" w:rsidRDefault="006A28EA" w:rsidP="009A6E9B">
      <w:pPr>
        <w:spacing w:line="264" w:lineRule="atLeast"/>
        <w:textAlignment w:val="baseline"/>
      </w:pPr>
      <w:r>
        <w:t>A</w:t>
      </w:r>
      <w:r w:rsidR="0058063B">
        <w:t>t least 20 ml of 10 %</w:t>
      </w:r>
      <w:r>
        <w:t xml:space="preserve"> </w:t>
      </w:r>
      <w:r w:rsidR="0058063B">
        <w:t>p</w:t>
      </w:r>
      <w:r w:rsidRPr="006A28EA">
        <w:t>otassium hydroxide solution</w:t>
      </w:r>
      <w:r w:rsidR="0058063B">
        <w:t xml:space="preserve"> is</w:t>
      </w:r>
      <w:r w:rsidRPr="006A28EA">
        <w:t xml:space="preserve"> </w:t>
      </w:r>
      <w:r w:rsidR="0058063B">
        <w:t>added</w:t>
      </w:r>
      <w:r w:rsidRPr="006A28EA">
        <w:t xml:space="preserve"> to</w:t>
      </w:r>
      <w:r w:rsidR="0058063B">
        <w:t xml:space="preserve"> each</w:t>
      </w:r>
      <w:r w:rsidRPr="006A28EA">
        <w:t xml:space="preserve"> </w:t>
      </w:r>
      <w:r w:rsidR="00EE1699">
        <w:t>flask (including blank)</w:t>
      </w:r>
      <w:r w:rsidR="0058063B">
        <w:t>. Make sure the entire sample is covered with solution – if there is a lot of organic material more solution might be needed to cover the material. T</w:t>
      </w:r>
      <w:r w:rsidRPr="006A28EA">
        <w:t>he mixture is placed in a temperature-controlled oven at 40ºC. It is very important to not exceed this</w:t>
      </w:r>
      <w:r w:rsidR="0058063B">
        <w:t xml:space="preserve"> temperature. </w:t>
      </w:r>
      <w:r w:rsidR="00AC38EF">
        <w:t xml:space="preserve">The treatment of the samples continues at </w:t>
      </w:r>
      <w:bookmarkStart w:id="9" w:name="_Hlk31028452"/>
      <w:r w:rsidR="00AC38EF" w:rsidRPr="006A28EA">
        <w:t>40ºC</w:t>
      </w:r>
      <w:bookmarkEnd w:id="9"/>
      <w:r w:rsidR="00AC38EF">
        <w:t xml:space="preserve"> for a maximum of 72 hours. </w:t>
      </w:r>
    </w:p>
    <w:p w14:paraId="79201A41" w14:textId="73B0B2E0" w:rsidR="00AC38EF" w:rsidRPr="004E44C9" w:rsidRDefault="00AC38EF" w:rsidP="00A062E0">
      <w:pPr>
        <w:pStyle w:val="Heading3"/>
      </w:pPr>
      <w:bookmarkStart w:id="10" w:name="_Toc31286813"/>
      <w:r w:rsidRPr="004E44C9">
        <w:t>10 % H2O2 digestion</w:t>
      </w:r>
      <w:bookmarkEnd w:id="10"/>
    </w:p>
    <w:p w14:paraId="5CCB2BC4" w14:textId="0C487C60" w:rsidR="00AC38EF" w:rsidRDefault="00AC38EF" w:rsidP="009A6E9B">
      <w:pPr>
        <w:spacing w:line="264" w:lineRule="atLeast"/>
        <w:textAlignment w:val="baseline"/>
      </w:pPr>
      <w:r>
        <w:t xml:space="preserve">Following the KOH digestion, if </w:t>
      </w:r>
      <w:r w:rsidR="004E44C9">
        <w:t xml:space="preserve">not </w:t>
      </w:r>
      <w:r>
        <w:t>all the matter was digested, an additional st</w:t>
      </w:r>
      <w:r w:rsidR="004E44C9">
        <w:t>e</w:t>
      </w:r>
      <w:r>
        <w:t xml:space="preserve">p, using hydrogen peroxide could be necessary. The </w:t>
      </w:r>
      <w:r w:rsidR="004E44C9">
        <w:t xml:space="preserve">same </w:t>
      </w:r>
      <w:r>
        <w:t xml:space="preserve">volume of hydrogen peroxide (10 % solution) as </w:t>
      </w:r>
      <w:r w:rsidR="00EE1699">
        <w:t>used in the previous step (</w:t>
      </w:r>
      <w:r>
        <w:t>potassium hydroxide</w:t>
      </w:r>
      <w:r w:rsidR="00EE1699">
        <w:t>)</w:t>
      </w:r>
      <w:r>
        <w:t xml:space="preserve"> is added to the flask (if 20 ml of KOH solution was added in the first step, 20 ml of hydrogen peroxide should </w:t>
      </w:r>
      <w:r w:rsidR="004E44C9">
        <w:t>be</w:t>
      </w:r>
      <w:r>
        <w:t xml:space="preserve"> added). Hydrogen peroxide solution is added to oxidize and digest the remaining material. The mixture is placed in a temperature- controlled oven at </w:t>
      </w:r>
      <w:r w:rsidRPr="006A28EA">
        <w:t>40ºC</w:t>
      </w:r>
      <w:r w:rsidR="004E44C9">
        <w:t xml:space="preserve"> for a maximum of 72 hours.</w:t>
      </w:r>
    </w:p>
    <w:p w14:paraId="53D82EDD" w14:textId="385B29EE" w:rsidR="00060B6C" w:rsidRPr="007B2432" w:rsidRDefault="00060B6C" w:rsidP="00A062E0">
      <w:pPr>
        <w:pStyle w:val="Heading3"/>
      </w:pPr>
      <w:bookmarkStart w:id="11" w:name="_Toc31286814"/>
      <w:r w:rsidRPr="007B2432">
        <w:lastRenderedPageBreak/>
        <w:t>Density separation</w:t>
      </w:r>
      <w:bookmarkEnd w:id="11"/>
    </w:p>
    <w:p w14:paraId="1C64506D" w14:textId="698B2993" w:rsidR="00060B6C" w:rsidRDefault="00060B6C" w:rsidP="009A6E9B">
      <w:pPr>
        <w:spacing w:line="264" w:lineRule="atLeast"/>
        <w:textAlignment w:val="baseline"/>
      </w:pPr>
      <w:r>
        <w:t xml:space="preserve">An additional density separation step can be </w:t>
      </w:r>
      <w:r w:rsidR="007B2432">
        <w:t>added</w:t>
      </w:r>
      <w:r>
        <w:t xml:space="preserve"> if there is a lot of sand/organic matter left on the filter. </w:t>
      </w:r>
      <w:r w:rsidR="00A062E0">
        <w:t>This can be carried out according to the Baseman protocol or any other applicable protocol.</w:t>
      </w:r>
    </w:p>
    <w:p w14:paraId="2C19C2B3" w14:textId="45EE0B61" w:rsidR="004E44C9" w:rsidRPr="004E44C9" w:rsidRDefault="004E44C9" w:rsidP="00A062E0">
      <w:pPr>
        <w:pStyle w:val="Heading3"/>
      </w:pPr>
      <w:bookmarkStart w:id="12" w:name="_Toc31286815"/>
      <w:r w:rsidRPr="004E44C9">
        <w:t>Filtration of samples</w:t>
      </w:r>
      <w:bookmarkEnd w:id="12"/>
    </w:p>
    <w:p w14:paraId="0FECCE06" w14:textId="18F36862" w:rsidR="00B16155" w:rsidRDefault="004E44C9" w:rsidP="009A6E9B">
      <w:pPr>
        <w:spacing w:line="264" w:lineRule="atLeast"/>
        <w:textAlignment w:val="baseline"/>
      </w:pPr>
      <w:r>
        <w:t>To minimize the exposure of chemicals on the filter</w:t>
      </w:r>
      <w:r w:rsidR="00472767">
        <w:t xml:space="preserve"> paper</w:t>
      </w:r>
      <w:r>
        <w:t xml:space="preserve"> the mixture is first filtered through a 125 um steel mesh (same as in the previous step). </w:t>
      </w:r>
      <w:r w:rsidR="00472767">
        <w:t xml:space="preserve">The remaining particles are then transferred onto a nitrocellulose filter. The filters are put into a sterile and labelled petri dish and stored in the freezer until </w:t>
      </w:r>
      <w:r w:rsidR="00EE1699">
        <w:t xml:space="preserve">microscopic observations. </w:t>
      </w:r>
    </w:p>
    <w:p w14:paraId="6B0EC81A" w14:textId="62CF2A4B" w:rsidR="00EE1699" w:rsidRDefault="00EE1699" w:rsidP="00A062E0">
      <w:pPr>
        <w:pStyle w:val="Heading2"/>
      </w:pPr>
      <w:bookmarkStart w:id="13" w:name="_Toc31286816"/>
      <w:r w:rsidRPr="00EE1699">
        <w:t>Identification</w:t>
      </w:r>
      <w:bookmarkEnd w:id="13"/>
      <w:r w:rsidRPr="00EE1699">
        <w:t xml:space="preserve"> </w:t>
      </w:r>
    </w:p>
    <w:p w14:paraId="40967A21" w14:textId="5EB51E06" w:rsidR="007B2432" w:rsidRDefault="007B2432" w:rsidP="009A6E9B">
      <w:pPr>
        <w:spacing w:line="264" w:lineRule="atLeast"/>
        <w:textAlignment w:val="baseline"/>
      </w:pPr>
      <w:r>
        <w:t>Relevant criteria to take into consideration during identification include physical (size, type, colour) and chemical properties.</w:t>
      </w:r>
    </w:p>
    <w:p w14:paraId="6B738A20" w14:textId="644FF9AC" w:rsidR="007B2432" w:rsidRDefault="007B2432" w:rsidP="009A6E9B">
      <w:pPr>
        <w:spacing w:line="264" w:lineRule="atLeast"/>
        <w:textAlignment w:val="baseline"/>
      </w:pPr>
      <w:r>
        <w:t>Until now only stereo microscopic observations can be carried out at BioPol so only physical properties are included in the identification.</w:t>
      </w:r>
    </w:p>
    <w:p w14:paraId="6B2A370A" w14:textId="24CCAD22" w:rsidR="007B2432" w:rsidRDefault="007B2432" w:rsidP="009A6E9B">
      <w:pPr>
        <w:spacing w:line="264" w:lineRule="atLeast"/>
        <w:textAlignment w:val="baseline"/>
      </w:pPr>
      <w:r>
        <w:t xml:space="preserve">Each microplastic is photographed under the stereo microscope using the </w:t>
      </w:r>
      <w:proofErr w:type="spellStart"/>
      <w:r>
        <w:t>Leika</w:t>
      </w:r>
      <w:proofErr w:type="spellEnd"/>
      <w:r w:rsidR="00DE5BAB">
        <w:t xml:space="preserve"> camera</w:t>
      </w:r>
      <w:r>
        <w:t xml:space="preserve"> and measured with image J.</w:t>
      </w:r>
    </w:p>
    <w:p w14:paraId="3CDF6A2F" w14:textId="2D1F4E96" w:rsidR="00740E4F" w:rsidRPr="00740E4F" w:rsidRDefault="007B2432" w:rsidP="00D11F3F">
      <w:pPr>
        <w:pStyle w:val="ListParagraph"/>
        <w:numPr>
          <w:ilvl w:val="0"/>
          <w:numId w:val="10"/>
        </w:numPr>
        <w:spacing w:line="264" w:lineRule="atLeast"/>
        <w:textAlignment w:val="baseline"/>
      </w:pPr>
      <w:r>
        <w:t>Size: data should be recorded in three size classes, 1-100 um, 100-350 um, 350um-5mm.</w:t>
      </w:r>
      <w:r w:rsidR="00740E4F">
        <w:t xml:space="preserve"> </w:t>
      </w:r>
      <w:r w:rsidR="00740E4F" w:rsidRPr="00740E4F">
        <w:t>Note for measurements: Fibre and filament: length and diameter</w:t>
      </w:r>
      <w:r w:rsidR="00740E4F">
        <w:t xml:space="preserve">, </w:t>
      </w:r>
      <w:r w:rsidR="00740E4F" w:rsidRPr="00740E4F">
        <w:t xml:space="preserve">Fragment, film, paint sheet and rubber: perimeter, area, width and length </w:t>
      </w:r>
      <w:r w:rsidR="00740E4F">
        <w:t>.</w:t>
      </w:r>
    </w:p>
    <w:p w14:paraId="684DBB36" w14:textId="61F9511B" w:rsidR="00740E4F" w:rsidRDefault="00740E4F" w:rsidP="00740E4F">
      <w:pPr>
        <w:pStyle w:val="ListParagraph"/>
        <w:numPr>
          <w:ilvl w:val="0"/>
          <w:numId w:val="12"/>
        </w:numPr>
        <w:spacing w:line="264" w:lineRule="atLeast"/>
        <w:textAlignment w:val="baseline"/>
      </w:pPr>
      <w:r>
        <w:t>Pellet and microbead: perimeter and diameter</w:t>
      </w:r>
    </w:p>
    <w:p w14:paraId="08FF146B" w14:textId="48A8D9DC" w:rsidR="007B2432" w:rsidRPr="007B2432" w:rsidRDefault="007B2432" w:rsidP="00740E4F">
      <w:pPr>
        <w:pStyle w:val="ListParagraph"/>
        <w:numPr>
          <w:ilvl w:val="0"/>
          <w:numId w:val="12"/>
        </w:numPr>
        <w:spacing w:line="264" w:lineRule="atLeast"/>
        <w:textAlignment w:val="baseline"/>
      </w:pPr>
      <w:r w:rsidRPr="007B2432">
        <w:t>Type: pellet, fragment, fibre, film, rope a</w:t>
      </w:r>
      <w:r>
        <w:t>nd filaments, microbeads (perfect spheres), sponge/foam, rubber</w:t>
      </w:r>
    </w:p>
    <w:p w14:paraId="33454E67" w14:textId="023423B6" w:rsidR="007B2432" w:rsidRDefault="007B2432" w:rsidP="00740E4F">
      <w:pPr>
        <w:pStyle w:val="ListParagraph"/>
        <w:numPr>
          <w:ilvl w:val="0"/>
          <w:numId w:val="12"/>
        </w:numPr>
        <w:spacing w:line="264" w:lineRule="atLeast"/>
        <w:textAlignment w:val="baseline"/>
      </w:pPr>
      <w:proofErr w:type="spellStart"/>
      <w:r>
        <w:t>Color</w:t>
      </w:r>
      <w:proofErr w:type="spellEnd"/>
      <w:r>
        <w:t xml:space="preserve">: </w:t>
      </w:r>
      <w:r w:rsidR="00DE5BAB">
        <w:t>Black, blue, white, transparent, red, green, mul</w:t>
      </w:r>
      <w:r w:rsidR="00DA3907">
        <w:t>t</w:t>
      </w:r>
      <w:r w:rsidR="00DE5BAB">
        <w:t>icolour, others</w:t>
      </w:r>
    </w:p>
    <w:p w14:paraId="29328431" w14:textId="00F1AA20" w:rsidR="00DE5BAB" w:rsidRDefault="00DE5BAB" w:rsidP="00A062E0">
      <w:pPr>
        <w:pStyle w:val="Heading2"/>
      </w:pPr>
      <w:bookmarkStart w:id="14" w:name="_Toc31286817"/>
      <w:r>
        <w:t>Reporting results</w:t>
      </w:r>
      <w:bookmarkEnd w:id="14"/>
    </w:p>
    <w:p w14:paraId="52183DCE" w14:textId="6E56D3F6" w:rsidR="00DE5BAB" w:rsidRDefault="00DE5BAB" w:rsidP="00DE5BAB">
      <w:pPr>
        <w:spacing w:line="264" w:lineRule="atLeast"/>
        <w:textAlignment w:val="baseline"/>
      </w:pPr>
      <w:r>
        <w:t xml:space="preserve">Reporting units are extremely important to allow comparison among studies. The proposed reporting units for microplastics retrieved from water samples are: </w:t>
      </w:r>
    </w:p>
    <w:p w14:paraId="140E8971" w14:textId="5BEB981D" w:rsidR="00DE5BAB" w:rsidRDefault="00DE5BAB" w:rsidP="00DE5BAB">
      <w:pPr>
        <w:pStyle w:val="ListParagraph"/>
        <w:numPr>
          <w:ilvl w:val="0"/>
          <w:numId w:val="11"/>
        </w:numPr>
        <w:spacing w:line="264" w:lineRule="atLeast"/>
        <w:textAlignment w:val="baseline"/>
      </w:pPr>
      <w:proofErr w:type="spellStart"/>
      <w:r>
        <w:t>No.MPs</w:t>
      </w:r>
      <w:proofErr w:type="spellEnd"/>
      <w:r>
        <w:t xml:space="preserve"> per area (#particles km-2 or # particles m-2)</w:t>
      </w:r>
    </w:p>
    <w:p w14:paraId="78377071" w14:textId="390D7862" w:rsidR="00DE5BAB" w:rsidRPr="00593A91" w:rsidRDefault="00DE5BAB" w:rsidP="00DE5BAB">
      <w:pPr>
        <w:pStyle w:val="ListParagraph"/>
        <w:numPr>
          <w:ilvl w:val="0"/>
          <w:numId w:val="11"/>
        </w:numPr>
        <w:spacing w:line="264" w:lineRule="atLeast"/>
        <w:textAlignment w:val="baseline"/>
        <w:rPr>
          <w:b/>
          <w:bCs/>
        </w:rPr>
      </w:pPr>
      <w:proofErr w:type="spellStart"/>
      <w:r w:rsidRPr="00593A91">
        <w:rPr>
          <w:b/>
          <w:bCs/>
        </w:rPr>
        <w:t>No.MPs</w:t>
      </w:r>
      <w:proofErr w:type="spellEnd"/>
      <w:r w:rsidRPr="00593A91">
        <w:rPr>
          <w:b/>
          <w:bCs/>
        </w:rPr>
        <w:t xml:space="preserve"> per volume (#particles m-3)</w:t>
      </w:r>
    </w:p>
    <w:p w14:paraId="54D01680" w14:textId="0E391172" w:rsidR="00DE5BAB" w:rsidRDefault="00DE5BAB" w:rsidP="00DE5BAB">
      <w:pPr>
        <w:pStyle w:val="ListParagraph"/>
        <w:numPr>
          <w:ilvl w:val="0"/>
          <w:numId w:val="11"/>
        </w:numPr>
        <w:spacing w:line="264" w:lineRule="atLeast"/>
        <w:textAlignment w:val="baseline"/>
      </w:pPr>
      <w:r>
        <w:t>Mass of MP per area (</w:t>
      </w:r>
      <w:proofErr w:type="spellStart"/>
      <w:r>
        <w:t>gMP</w:t>
      </w:r>
      <w:proofErr w:type="spellEnd"/>
      <w:r>
        <w:t xml:space="preserve"> km-2 or </w:t>
      </w:r>
      <w:proofErr w:type="spellStart"/>
      <w:r>
        <w:t>gMP</w:t>
      </w:r>
      <w:proofErr w:type="spellEnd"/>
      <w:r>
        <w:t xml:space="preserve"> m-2)</w:t>
      </w:r>
    </w:p>
    <w:p w14:paraId="3E5EFF2E" w14:textId="6343B3D9" w:rsidR="00DE5BAB" w:rsidRDefault="00DE5BAB" w:rsidP="00DE5BAB">
      <w:pPr>
        <w:pStyle w:val="ListParagraph"/>
        <w:numPr>
          <w:ilvl w:val="0"/>
          <w:numId w:val="11"/>
        </w:numPr>
        <w:spacing w:line="264" w:lineRule="atLeast"/>
        <w:textAlignment w:val="baseline"/>
      </w:pPr>
      <w:r>
        <w:t>Mass of MP per volume (</w:t>
      </w:r>
      <w:proofErr w:type="spellStart"/>
      <w:r>
        <w:t>gMP</w:t>
      </w:r>
      <w:proofErr w:type="spellEnd"/>
      <w:r>
        <w:t xml:space="preserve"> l-3 or </w:t>
      </w:r>
      <w:proofErr w:type="spellStart"/>
      <w:r>
        <w:t>gMP</w:t>
      </w:r>
      <w:proofErr w:type="spellEnd"/>
      <w:r>
        <w:t xml:space="preserve"> m-3)</w:t>
      </w:r>
    </w:p>
    <w:p w14:paraId="3433BD37" w14:textId="33EC0A1B" w:rsidR="007B2432" w:rsidRDefault="00DE5BAB" w:rsidP="009A6E9B">
      <w:pPr>
        <w:spacing w:line="264" w:lineRule="atLeast"/>
        <w:textAlignment w:val="baseline"/>
      </w:pPr>
      <w:r>
        <w:t xml:space="preserve">The only unit making sense in our study so far is 2: </w:t>
      </w:r>
      <w:proofErr w:type="spellStart"/>
      <w:r>
        <w:t>No.MPs</w:t>
      </w:r>
      <w:proofErr w:type="spellEnd"/>
      <w:r>
        <w:t xml:space="preserve"> per volume (#particles m-3)</w:t>
      </w:r>
    </w:p>
    <w:p w14:paraId="654DBEAB" w14:textId="4A86E609" w:rsidR="007B2432" w:rsidRPr="007B2432" w:rsidRDefault="007B2432" w:rsidP="009A6E9B">
      <w:pPr>
        <w:spacing w:line="264" w:lineRule="atLeast"/>
        <w:textAlignment w:val="baseline"/>
      </w:pPr>
      <w:r>
        <w:t xml:space="preserve">  </w:t>
      </w:r>
    </w:p>
    <w:p w14:paraId="7AA161EF" w14:textId="77777777" w:rsidR="00060B6C" w:rsidRDefault="00060B6C" w:rsidP="009A6E9B">
      <w:pPr>
        <w:spacing w:line="264" w:lineRule="atLeast"/>
        <w:textAlignment w:val="baseline"/>
      </w:pPr>
    </w:p>
    <w:p w14:paraId="6C8D616F" w14:textId="7A523D81" w:rsidR="00740E4F" w:rsidRDefault="00740E4F" w:rsidP="001B3BC5">
      <w:pPr>
        <w:jc w:val="center"/>
        <w:rPr>
          <w:noProof/>
        </w:rPr>
      </w:pPr>
    </w:p>
    <w:p w14:paraId="3F8DFE13" w14:textId="5F3438B4" w:rsidR="009A6E9B" w:rsidRDefault="009A6E9B" w:rsidP="001B3BC5">
      <w:pPr>
        <w:jc w:val="center"/>
        <w:rPr>
          <w:b/>
          <w:bCs/>
        </w:rPr>
      </w:pPr>
    </w:p>
    <w:p w14:paraId="7FCFF3C3" w14:textId="12376339" w:rsidR="009A6E9B" w:rsidRDefault="009A6E9B">
      <w:pPr>
        <w:rPr>
          <w:b/>
          <w:bCs/>
        </w:rPr>
      </w:pPr>
      <w:r>
        <w:rPr>
          <w:b/>
          <w:bCs/>
        </w:rPr>
        <w:br w:type="page"/>
      </w:r>
    </w:p>
    <w:p w14:paraId="71E64763" w14:textId="77777777" w:rsidR="009A6E9B" w:rsidRDefault="009A6E9B" w:rsidP="001B3BC5">
      <w:pPr>
        <w:jc w:val="center"/>
        <w:rPr>
          <w:b/>
          <w:bCs/>
        </w:rPr>
      </w:pPr>
    </w:p>
    <w:p w14:paraId="274A044E" w14:textId="55C9C135" w:rsidR="001B3BC5" w:rsidRDefault="00D0546B" w:rsidP="00A062E0">
      <w:pPr>
        <w:pStyle w:val="Heading1"/>
      </w:pPr>
      <w:bookmarkStart w:id="15" w:name="_Toc31286818"/>
      <w:r w:rsidRPr="001B3BC5">
        <w:t>Microplastic sampling and processing 2019</w:t>
      </w:r>
      <w:bookmarkEnd w:id="15"/>
    </w:p>
    <w:p w14:paraId="3805E818" w14:textId="7477BFC3" w:rsidR="00B52348" w:rsidRDefault="00B52348" w:rsidP="00B52348">
      <w:pPr>
        <w:pStyle w:val="Heading2"/>
      </w:pPr>
      <w:bookmarkStart w:id="16" w:name="_Toc31286819"/>
      <w:r>
        <w:t>Results</w:t>
      </w:r>
      <w:bookmarkEnd w:id="16"/>
      <w:r>
        <w:t xml:space="preserve"> </w:t>
      </w:r>
    </w:p>
    <w:p w14:paraId="31048797" w14:textId="15D26720" w:rsidR="00B52348" w:rsidRDefault="00B52348" w:rsidP="00B52348"/>
    <w:p w14:paraId="43CB041A" w14:textId="53E6D478" w:rsidR="00B52348" w:rsidRDefault="00B52348">
      <w:r>
        <w:br w:type="page"/>
      </w:r>
    </w:p>
    <w:p w14:paraId="470CA7D0" w14:textId="0A162980" w:rsidR="00A062E0" w:rsidRPr="00A062E0" w:rsidRDefault="00A062E0" w:rsidP="00A062E0">
      <w:pPr>
        <w:pStyle w:val="Heading2"/>
      </w:pPr>
      <w:bookmarkStart w:id="17" w:name="_Toc31286820"/>
      <w:r>
        <w:lastRenderedPageBreak/>
        <w:t>Sampling and processing dates of 2019</w:t>
      </w:r>
      <w:bookmarkEnd w:id="17"/>
    </w:p>
    <w:tbl>
      <w:tblPr>
        <w:tblStyle w:val="TableGrid"/>
        <w:tblW w:w="9215" w:type="dxa"/>
        <w:tblInd w:w="-431" w:type="dxa"/>
        <w:tblLook w:val="04A0" w:firstRow="1" w:lastRow="0" w:firstColumn="1" w:lastColumn="0" w:noHBand="0" w:noVBand="1"/>
      </w:tblPr>
      <w:tblGrid>
        <w:gridCol w:w="1695"/>
        <w:gridCol w:w="2527"/>
        <w:gridCol w:w="2300"/>
        <w:gridCol w:w="2693"/>
      </w:tblGrid>
      <w:tr w:rsidR="00362A19" w14:paraId="2543FB03" w14:textId="4FCD010E" w:rsidTr="00FC06CE">
        <w:trPr>
          <w:trHeight w:val="633"/>
        </w:trPr>
        <w:tc>
          <w:tcPr>
            <w:tcW w:w="1695" w:type="dxa"/>
          </w:tcPr>
          <w:p w14:paraId="0C10AC18" w14:textId="02EA71D6" w:rsidR="00362A19" w:rsidRPr="00A96901" w:rsidRDefault="00362A19" w:rsidP="003D394C">
            <w:pPr>
              <w:jc w:val="center"/>
              <w:rPr>
                <w:b/>
                <w:bCs/>
                <w:noProof/>
              </w:rPr>
            </w:pPr>
            <w:r w:rsidRPr="00A96901">
              <w:rPr>
                <w:b/>
                <w:bCs/>
                <w:noProof/>
              </w:rPr>
              <w:t>Sample</w:t>
            </w:r>
            <w:r>
              <w:rPr>
                <w:b/>
                <w:bCs/>
                <w:noProof/>
              </w:rPr>
              <w:t xml:space="preserve"> ID</w:t>
            </w:r>
          </w:p>
        </w:tc>
        <w:tc>
          <w:tcPr>
            <w:tcW w:w="2527" w:type="dxa"/>
          </w:tcPr>
          <w:p w14:paraId="4A7C21B7" w14:textId="77777777" w:rsidR="00362A19" w:rsidRDefault="00362A19" w:rsidP="003D394C">
            <w:pPr>
              <w:jc w:val="center"/>
              <w:rPr>
                <w:b/>
                <w:bCs/>
                <w:noProof/>
              </w:rPr>
            </w:pPr>
            <w:r>
              <w:rPr>
                <w:b/>
                <w:bCs/>
                <w:noProof/>
              </w:rPr>
              <w:t>Sampling date</w:t>
            </w:r>
          </w:p>
          <w:p w14:paraId="585C5F39" w14:textId="3A3F5CC9" w:rsidR="00362A19" w:rsidRPr="00A96901" w:rsidRDefault="00362A19" w:rsidP="003D394C">
            <w:pPr>
              <w:jc w:val="center"/>
              <w:rPr>
                <w:b/>
                <w:bCs/>
                <w:noProof/>
              </w:rPr>
            </w:pPr>
          </w:p>
        </w:tc>
        <w:tc>
          <w:tcPr>
            <w:tcW w:w="2300" w:type="dxa"/>
          </w:tcPr>
          <w:p w14:paraId="3DBD1E5A" w14:textId="771DCCD2" w:rsidR="00362A19" w:rsidRDefault="00362A19" w:rsidP="003D394C">
            <w:pPr>
              <w:jc w:val="center"/>
              <w:rPr>
                <w:b/>
                <w:bCs/>
                <w:noProof/>
              </w:rPr>
            </w:pPr>
            <w:r>
              <w:rPr>
                <w:b/>
                <w:bCs/>
                <w:noProof/>
              </w:rPr>
              <w:t>Start</w:t>
            </w:r>
          </w:p>
          <w:p w14:paraId="71EF178B" w14:textId="2BD75773" w:rsidR="00362A19" w:rsidRPr="00A96901" w:rsidRDefault="00362A19" w:rsidP="003D394C">
            <w:pPr>
              <w:jc w:val="center"/>
              <w:rPr>
                <w:b/>
                <w:bCs/>
                <w:noProof/>
              </w:rPr>
            </w:pPr>
            <w:r>
              <w:rPr>
                <w:b/>
                <w:bCs/>
                <w:noProof/>
              </w:rPr>
              <w:t xml:space="preserve">Processing date </w:t>
            </w:r>
          </w:p>
        </w:tc>
        <w:tc>
          <w:tcPr>
            <w:tcW w:w="2693" w:type="dxa"/>
          </w:tcPr>
          <w:p w14:paraId="0F944EBF" w14:textId="77777777" w:rsidR="00362A19" w:rsidRDefault="00362A19" w:rsidP="003D394C">
            <w:pPr>
              <w:jc w:val="center"/>
              <w:rPr>
                <w:b/>
                <w:bCs/>
                <w:noProof/>
              </w:rPr>
            </w:pPr>
            <w:r>
              <w:rPr>
                <w:b/>
                <w:bCs/>
                <w:noProof/>
              </w:rPr>
              <w:t>Samples</w:t>
            </w:r>
          </w:p>
          <w:p w14:paraId="726A9C89" w14:textId="77777777" w:rsidR="00362A19" w:rsidRDefault="00362A19" w:rsidP="003D394C">
            <w:pPr>
              <w:jc w:val="center"/>
              <w:rPr>
                <w:b/>
                <w:bCs/>
                <w:noProof/>
              </w:rPr>
            </w:pPr>
            <w:r>
              <w:rPr>
                <w:b/>
                <w:bCs/>
                <w:noProof/>
              </w:rPr>
              <w:t>Put on filter</w:t>
            </w:r>
          </w:p>
          <w:p w14:paraId="7F0F360D" w14:textId="7F4294BD" w:rsidR="00362A19" w:rsidRDefault="00362A19" w:rsidP="003D394C">
            <w:pPr>
              <w:jc w:val="center"/>
              <w:rPr>
                <w:b/>
                <w:bCs/>
                <w:noProof/>
              </w:rPr>
            </w:pPr>
          </w:p>
        </w:tc>
      </w:tr>
      <w:tr w:rsidR="00362A19" w14:paraId="38BEF59C" w14:textId="69035FD8" w:rsidTr="00FC06CE">
        <w:tc>
          <w:tcPr>
            <w:tcW w:w="1695" w:type="dxa"/>
          </w:tcPr>
          <w:p w14:paraId="3C0176E9" w14:textId="700832D4" w:rsidR="00362A19" w:rsidRPr="00A96901" w:rsidRDefault="00362A19" w:rsidP="001B1C2C">
            <w:pPr>
              <w:tabs>
                <w:tab w:val="left" w:pos="1176"/>
              </w:tabs>
              <w:rPr>
                <w:b/>
                <w:bCs/>
                <w:noProof/>
              </w:rPr>
            </w:pPr>
            <w:r w:rsidRPr="00A96901">
              <w:rPr>
                <w:b/>
                <w:bCs/>
                <w:noProof/>
              </w:rPr>
              <w:t xml:space="preserve">St 901 </w:t>
            </w:r>
            <w:r w:rsidR="001B1C2C">
              <w:rPr>
                <w:b/>
                <w:bCs/>
                <w:noProof/>
              </w:rPr>
              <w:tab/>
            </w:r>
          </w:p>
        </w:tc>
        <w:tc>
          <w:tcPr>
            <w:tcW w:w="2527" w:type="dxa"/>
          </w:tcPr>
          <w:p w14:paraId="1F3B93CD" w14:textId="51BC4A2C" w:rsidR="00362A19" w:rsidRDefault="00362A19" w:rsidP="00FE5F38">
            <w:pPr>
              <w:rPr>
                <w:noProof/>
              </w:rPr>
            </w:pPr>
            <w:r>
              <w:rPr>
                <w:noProof/>
              </w:rPr>
              <w:t xml:space="preserve">5. April </w:t>
            </w:r>
          </w:p>
        </w:tc>
        <w:tc>
          <w:tcPr>
            <w:tcW w:w="2300" w:type="dxa"/>
          </w:tcPr>
          <w:p w14:paraId="4BA1DA11" w14:textId="44BAD7A8" w:rsidR="00362A19" w:rsidRDefault="00362A19" w:rsidP="00FE5F38">
            <w:pPr>
              <w:rPr>
                <w:noProof/>
              </w:rPr>
            </w:pPr>
            <w:r>
              <w:rPr>
                <w:noProof/>
              </w:rPr>
              <w:t xml:space="preserve">20. June </w:t>
            </w:r>
          </w:p>
        </w:tc>
        <w:tc>
          <w:tcPr>
            <w:tcW w:w="2693" w:type="dxa"/>
          </w:tcPr>
          <w:p w14:paraId="6CC1A3A4" w14:textId="74B07469" w:rsidR="00362A19" w:rsidRDefault="00362A19" w:rsidP="00FE5F38">
            <w:pPr>
              <w:rPr>
                <w:noProof/>
              </w:rPr>
            </w:pPr>
            <w:r>
              <w:rPr>
                <w:noProof/>
              </w:rPr>
              <w:t xml:space="preserve">28. June </w:t>
            </w:r>
          </w:p>
        </w:tc>
      </w:tr>
      <w:tr w:rsidR="00362A19" w14:paraId="61A75E5C" w14:textId="05EE9139" w:rsidTr="00FC06CE">
        <w:tc>
          <w:tcPr>
            <w:tcW w:w="1695" w:type="dxa"/>
          </w:tcPr>
          <w:p w14:paraId="10E13824" w14:textId="73E5FD6F" w:rsidR="00362A19" w:rsidRPr="00A96901" w:rsidRDefault="00362A19" w:rsidP="00FE5F38">
            <w:pPr>
              <w:rPr>
                <w:b/>
                <w:bCs/>
                <w:noProof/>
              </w:rPr>
            </w:pPr>
            <w:r w:rsidRPr="00A96901">
              <w:rPr>
                <w:b/>
                <w:bCs/>
                <w:noProof/>
              </w:rPr>
              <w:t>St 90</w:t>
            </w:r>
            <w:r>
              <w:rPr>
                <w:b/>
                <w:bCs/>
                <w:noProof/>
              </w:rPr>
              <w:t>2</w:t>
            </w:r>
          </w:p>
        </w:tc>
        <w:tc>
          <w:tcPr>
            <w:tcW w:w="2527" w:type="dxa"/>
          </w:tcPr>
          <w:p w14:paraId="2B338815" w14:textId="1CC617FA" w:rsidR="00362A19" w:rsidRDefault="00362A19" w:rsidP="00FE5F38">
            <w:pPr>
              <w:rPr>
                <w:noProof/>
              </w:rPr>
            </w:pPr>
            <w:r>
              <w:rPr>
                <w:noProof/>
              </w:rPr>
              <w:t xml:space="preserve">24. April </w:t>
            </w:r>
          </w:p>
        </w:tc>
        <w:tc>
          <w:tcPr>
            <w:tcW w:w="2300" w:type="dxa"/>
          </w:tcPr>
          <w:p w14:paraId="72F860A6" w14:textId="3121B21F" w:rsidR="00362A19" w:rsidRDefault="00362A19" w:rsidP="00FE5F38">
            <w:pPr>
              <w:rPr>
                <w:noProof/>
              </w:rPr>
            </w:pPr>
            <w:r>
              <w:rPr>
                <w:noProof/>
              </w:rPr>
              <w:t xml:space="preserve">20. June </w:t>
            </w:r>
          </w:p>
        </w:tc>
        <w:tc>
          <w:tcPr>
            <w:tcW w:w="2693" w:type="dxa"/>
          </w:tcPr>
          <w:p w14:paraId="00E0D98B" w14:textId="56343E32" w:rsidR="00362A19" w:rsidRDefault="00362A19" w:rsidP="00FE5F38">
            <w:pPr>
              <w:rPr>
                <w:noProof/>
              </w:rPr>
            </w:pPr>
            <w:r>
              <w:rPr>
                <w:noProof/>
              </w:rPr>
              <w:t xml:space="preserve">01. July </w:t>
            </w:r>
          </w:p>
        </w:tc>
      </w:tr>
      <w:tr w:rsidR="00362A19" w14:paraId="1EEE1802" w14:textId="131407F6" w:rsidTr="00FC06CE">
        <w:tc>
          <w:tcPr>
            <w:tcW w:w="1695" w:type="dxa"/>
          </w:tcPr>
          <w:p w14:paraId="6CDBEAFA" w14:textId="322C72A1" w:rsidR="00362A19" w:rsidRPr="00A96901" w:rsidRDefault="00362A19" w:rsidP="00FE5F38">
            <w:pPr>
              <w:rPr>
                <w:b/>
                <w:bCs/>
                <w:noProof/>
              </w:rPr>
            </w:pPr>
            <w:r w:rsidRPr="00A96901">
              <w:rPr>
                <w:b/>
                <w:bCs/>
                <w:noProof/>
              </w:rPr>
              <w:t>St 90</w:t>
            </w:r>
            <w:r>
              <w:rPr>
                <w:b/>
                <w:bCs/>
                <w:noProof/>
              </w:rPr>
              <w:t>3</w:t>
            </w:r>
          </w:p>
        </w:tc>
        <w:tc>
          <w:tcPr>
            <w:tcW w:w="2527" w:type="dxa"/>
          </w:tcPr>
          <w:p w14:paraId="4BD266D1" w14:textId="5D13B1EB" w:rsidR="00362A19" w:rsidRDefault="00362A19" w:rsidP="00FE5F38">
            <w:pPr>
              <w:rPr>
                <w:noProof/>
              </w:rPr>
            </w:pPr>
            <w:r>
              <w:rPr>
                <w:noProof/>
              </w:rPr>
              <w:t xml:space="preserve">30. April </w:t>
            </w:r>
          </w:p>
        </w:tc>
        <w:tc>
          <w:tcPr>
            <w:tcW w:w="2300" w:type="dxa"/>
          </w:tcPr>
          <w:p w14:paraId="61BF2C47" w14:textId="1998BCF2" w:rsidR="00362A19" w:rsidRDefault="00362A19" w:rsidP="00FE5F38">
            <w:pPr>
              <w:rPr>
                <w:noProof/>
              </w:rPr>
            </w:pPr>
            <w:r>
              <w:rPr>
                <w:noProof/>
              </w:rPr>
              <w:t xml:space="preserve">20. June </w:t>
            </w:r>
          </w:p>
        </w:tc>
        <w:tc>
          <w:tcPr>
            <w:tcW w:w="2693" w:type="dxa"/>
          </w:tcPr>
          <w:p w14:paraId="0951A0D0" w14:textId="51B40E78" w:rsidR="00362A19" w:rsidRDefault="00362A19" w:rsidP="00FE5F38">
            <w:pPr>
              <w:rPr>
                <w:noProof/>
              </w:rPr>
            </w:pPr>
            <w:r>
              <w:rPr>
                <w:noProof/>
              </w:rPr>
              <w:t xml:space="preserve">01. July </w:t>
            </w:r>
          </w:p>
        </w:tc>
      </w:tr>
      <w:tr w:rsidR="00362A19" w14:paraId="29BEE3F6" w14:textId="57A07A8A" w:rsidTr="00FC06CE">
        <w:tc>
          <w:tcPr>
            <w:tcW w:w="1695" w:type="dxa"/>
          </w:tcPr>
          <w:p w14:paraId="2F1BC52B" w14:textId="67BCBE6F" w:rsidR="00362A19" w:rsidRPr="00A96901" w:rsidRDefault="00362A19" w:rsidP="00FE5F38">
            <w:pPr>
              <w:rPr>
                <w:b/>
                <w:bCs/>
                <w:noProof/>
              </w:rPr>
            </w:pPr>
            <w:r w:rsidRPr="00A96901">
              <w:rPr>
                <w:b/>
                <w:bCs/>
                <w:noProof/>
              </w:rPr>
              <w:t>St 90</w:t>
            </w:r>
            <w:r>
              <w:rPr>
                <w:b/>
                <w:bCs/>
                <w:noProof/>
              </w:rPr>
              <w:t>4</w:t>
            </w:r>
            <w:r w:rsidRPr="00A96901">
              <w:rPr>
                <w:b/>
                <w:bCs/>
                <w:noProof/>
              </w:rPr>
              <w:t xml:space="preserve"> </w:t>
            </w:r>
          </w:p>
        </w:tc>
        <w:tc>
          <w:tcPr>
            <w:tcW w:w="2527" w:type="dxa"/>
          </w:tcPr>
          <w:p w14:paraId="5767BE30" w14:textId="7EA4DF0F" w:rsidR="00362A19" w:rsidRDefault="00362A19" w:rsidP="00FE5F38">
            <w:pPr>
              <w:rPr>
                <w:noProof/>
              </w:rPr>
            </w:pPr>
            <w:r>
              <w:rPr>
                <w:noProof/>
              </w:rPr>
              <w:t xml:space="preserve">12. May </w:t>
            </w:r>
          </w:p>
        </w:tc>
        <w:tc>
          <w:tcPr>
            <w:tcW w:w="2300" w:type="dxa"/>
          </w:tcPr>
          <w:p w14:paraId="41F820C9" w14:textId="3A698748" w:rsidR="00362A19" w:rsidRDefault="00362A19" w:rsidP="00FE5F38">
            <w:pPr>
              <w:rPr>
                <w:noProof/>
              </w:rPr>
            </w:pPr>
            <w:r>
              <w:rPr>
                <w:noProof/>
              </w:rPr>
              <w:t xml:space="preserve">21. June </w:t>
            </w:r>
          </w:p>
        </w:tc>
        <w:tc>
          <w:tcPr>
            <w:tcW w:w="2693" w:type="dxa"/>
          </w:tcPr>
          <w:p w14:paraId="7296A58F" w14:textId="683D3A45" w:rsidR="00362A19" w:rsidRDefault="00362A19" w:rsidP="00FE5F38">
            <w:pPr>
              <w:rPr>
                <w:noProof/>
              </w:rPr>
            </w:pPr>
            <w:r>
              <w:rPr>
                <w:noProof/>
              </w:rPr>
              <w:t>28. June</w:t>
            </w:r>
          </w:p>
        </w:tc>
      </w:tr>
      <w:tr w:rsidR="00362A19" w14:paraId="2F8842C1" w14:textId="40DD4734" w:rsidTr="00FC06CE">
        <w:tc>
          <w:tcPr>
            <w:tcW w:w="1695" w:type="dxa"/>
          </w:tcPr>
          <w:p w14:paraId="1B3C200C" w14:textId="6648CD28" w:rsidR="00362A19" w:rsidRPr="00A96901" w:rsidRDefault="00362A19" w:rsidP="00FE5F38">
            <w:pPr>
              <w:rPr>
                <w:b/>
                <w:bCs/>
                <w:noProof/>
              </w:rPr>
            </w:pPr>
            <w:r w:rsidRPr="00A96901">
              <w:rPr>
                <w:b/>
                <w:bCs/>
                <w:noProof/>
              </w:rPr>
              <w:t>St 90</w:t>
            </w:r>
            <w:r>
              <w:rPr>
                <w:b/>
                <w:bCs/>
                <w:noProof/>
              </w:rPr>
              <w:t>5</w:t>
            </w:r>
            <w:r w:rsidRPr="00A96901">
              <w:rPr>
                <w:b/>
                <w:bCs/>
                <w:noProof/>
              </w:rPr>
              <w:t xml:space="preserve"> </w:t>
            </w:r>
          </w:p>
        </w:tc>
        <w:tc>
          <w:tcPr>
            <w:tcW w:w="2527" w:type="dxa"/>
          </w:tcPr>
          <w:p w14:paraId="6CA6315E" w14:textId="02E73A18" w:rsidR="00362A19" w:rsidRDefault="00362A19" w:rsidP="00FE5F38">
            <w:pPr>
              <w:rPr>
                <w:noProof/>
              </w:rPr>
            </w:pPr>
            <w:r>
              <w:rPr>
                <w:noProof/>
              </w:rPr>
              <w:t xml:space="preserve">17. May </w:t>
            </w:r>
          </w:p>
        </w:tc>
        <w:tc>
          <w:tcPr>
            <w:tcW w:w="2300" w:type="dxa"/>
          </w:tcPr>
          <w:p w14:paraId="3EC0C827" w14:textId="220160D5" w:rsidR="00362A19" w:rsidRDefault="00362A19" w:rsidP="00FE5F38">
            <w:pPr>
              <w:rPr>
                <w:noProof/>
              </w:rPr>
            </w:pPr>
            <w:r>
              <w:rPr>
                <w:noProof/>
              </w:rPr>
              <w:t xml:space="preserve">21. June </w:t>
            </w:r>
          </w:p>
        </w:tc>
        <w:tc>
          <w:tcPr>
            <w:tcW w:w="2693" w:type="dxa"/>
          </w:tcPr>
          <w:p w14:paraId="5C85BDFC" w14:textId="4ABDA151" w:rsidR="00362A19" w:rsidRDefault="00362A19" w:rsidP="00FE5F38">
            <w:pPr>
              <w:rPr>
                <w:noProof/>
              </w:rPr>
            </w:pPr>
            <w:r>
              <w:rPr>
                <w:noProof/>
              </w:rPr>
              <w:t>28. June</w:t>
            </w:r>
          </w:p>
        </w:tc>
      </w:tr>
      <w:tr w:rsidR="00362A19" w14:paraId="52FDD70C" w14:textId="488F4EEE" w:rsidTr="00FC06CE">
        <w:tc>
          <w:tcPr>
            <w:tcW w:w="1695" w:type="dxa"/>
          </w:tcPr>
          <w:p w14:paraId="1975BE3B" w14:textId="4031C7EA" w:rsidR="00362A19" w:rsidRPr="00A96901" w:rsidRDefault="00362A19" w:rsidP="00FE5F38">
            <w:pPr>
              <w:rPr>
                <w:b/>
                <w:bCs/>
                <w:noProof/>
              </w:rPr>
            </w:pPr>
            <w:r w:rsidRPr="00A96901">
              <w:rPr>
                <w:b/>
                <w:bCs/>
                <w:noProof/>
              </w:rPr>
              <w:t>St 90</w:t>
            </w:r>
            <w:r>
              <w:rPr>
                <w:b/>
                <w:bCs/>
                <w:noProof/>
              </w:rPr>
              <w:t>6</w:t>
            </w:r>
            <w:r w:rsidRPr="00A96901">
              <w:rPr>
                <w:b/>
                <w:bCs/>
                <w:noProof/>
              </w:rPr>
              <w:t xml:space="preserve"> </w:t>
            </w:r>
          </w:p>
        </w:tc>
        <w:tc>
          <w:tcPr>
            <w:tcW w:w="2527" w:type="dxa"/>
          </w:tcPr>
          <w:p w14:paraId="550FA849" w14:textId="42024903" w:rsidR="00362A19" w:rsidRDefault="00362A19" w:rsidP="00FE5F38">
            <w:pPr>
              <w:rPr>
                <w:noProof/>
              </w:rPr>
            </w:pPr>
            <w:r>
              <w:rPr>
                <w:noProof/>
              </w:rPr>
              <w:t xml:space="preserve">25. May </w:t>
            </w:r>
          </w:p>
        </w:tc>
        <w:tc>
          <w:tcPr>
            <w:tcW w:w="2300" w:type="dxa"/>
          </w:tcPr>
          <w:p w14:paraId="54B7E3F7" w14:textId="09B801DD" w:rsidR="00362A19" w:rsidRDefault="00362A19" w:rsidP="00FE5F38">
            <w:pPr>
              <w:rPr>
                <w:noProof/>
              </w:rPr>
            </w:pPr>
            <w:r>
              <w:rPr>
                <w:noProof/>
              </w:rPr>
              <w:t xml:space="preserve">21. June </w:t>
            </w:r>
          </w:p>
        </w:tc>
        <w:tc>
          <w:tcPr>
            <w:tcW w:w="2693" w:type="dxa"/>
          </w:tcPr>
          <w:p w14:paraId="66599E7C" w14:textId="6B005C8C" w:rsidR="00362A19" w:rsidRDefault="00362A19" w:rsidP="00FE5F38">
            <w:pPr>
              <w:rPr>
                <w:noProof/>
              </w:rPr>
            </w:pPr>
            <w:r>
              <w:rPr>
                <w:noProof/>
              </w:rPr>
              <w:t>28. June</w:t>
            </w:r>
          </w:p>
        </w:tc>
      </w:tr>
      <w:tr w:rsidR="00362A19" w14:paraId="2AD17DC7" w14:textId="266A8DA5" w:rsidTr="00FC06CE">
        <w:tc>
          <w:tcPr>
            <w:tcW w:w="1695" w:type="dxa"/>
          </w:tcPr>
          <w:p w14:paraId="46197262" w14:textId="3C76FF04" w:rsidR="00362A19" w:rsidRPr="00A96901" w:rsidRDefault="00362A19" w:rsidP="00FE5F38">
            <w:pPr>
              <w:rPr>
                <w:b/>
                <w:bCs/>
                <w:noProof/>
              </w:rPr>
            </w:pPr>
            <w:r w:rsidRPr="00A96901">
              <w:rPr>
                <w:b/>
                <w:bCs/>
                <w:noProof/>
              </w:rPr>
              <w:t>St 90</w:t>
            </w:r>
            <w:r>
              <w:rPr>
                <w:b/>
                <w:bCs/>
                <w:noProof/>
              </w:rPr>
              <w:t>7</w:t>
            </w:r>
            <w:r w:rsidRPr="00A96901">
              <w:rPr>
                <w:b/>
                <w:bCs/>
                <w:noProof/>
              </w:rPr>
              <w:t xml:space="preserve"> </w:t>
            </w:r>
          </w:p>
        </w:tc>
        <w:tc>
          <w:tcPr>
            <w:tcW w:w="2527" w:type="dxa"/>
          </w:tcPr>
          <w:p w14:paraId="5945F71C" w14:textId="65019FEE" w:rsidR="00362A19" w:rsidRDefault="00362A19" w:rsidP="00FE5F38">
            <w:pPr>
              <w:rPr>
                <w:noProof/>
              </w:rPr>
            </w:pPr>
            <w:r>
              <w:rPr>
                <w:noProof/>
              </w:rPr>
              <w:t xml:space="preserve">31. May </w:t>
            </w:r>
          </w:p>
        </w:tc>
        <w:tc>
          <w:tcPr>
            <w:tcW w:w="2300" w:type="dxa"/>
          </w:tcPr>
          <w:p w14:paraId="6C25E162" w14:textId="5C4CCDED" w:rsidR="00362A19" w:rsidRDefault="00362A19" w:rsidP="00FE5F38">
            <w:pPr>
              <w:rPr>
                <w:noProof/>
              </w:rPr>
            </w:pPr>
            <w:r>
              <w:rPr>
                <w:noProof/>
              </w:rPr>
              <w:t xml:space="preserve">26. June </w:t>
            </w:r>
          </w:p>
        </w:tc>
        <w:tc>
          <w:tcPr>
            <w:tcW w:w="2693" w:type="dxa"/>
          </w:tcPr>
          <w:p w14:paraId="0C4F07D5" w14:textId="7C92719C" w:rsidR="00362A19" w:rsidRDefault="00362A19" w:rsidP="00FE5F38">
            <w:pPr>
              <w:rPr>
                <w:noProof/>
              </w:rPr>
            </w:pPr>
            <w:r>
              <w:rPr>
                <w:noProof/>
              </w:rPr>
              <w:t xml:space="preserve">03. July </w:t>
            </w:r>
          </w:p>
        </w:tc>
      </w:tr>
      <w:tr w:rsidR="00362A19" w14:paraId="2353A8D2" w14:textId="1253A71B" w:rsidTr="00FC06CE">
        <w:tc>
          <w:tcPr>
            <w:tcW w:w="1695" w:type="dxa"/>
          </w:tcPr>
          <w:p w14:paraId="41D2F2D1" w14:textId="7FA1D0BD" w:rsidR="00362A19" w:rsidRPr="00A96901" w:rsidRDefault="00362A19" w:rsidP="00FE5F38">
            <w:pPr>
              <w:rPr>
                <w:b/>
                <w:bCs/>
                <w:noProof/>
              </w:rPr>
            </w:pPr>
            <w:r w:rsidRPr="00A96901">
              <w:rPr>
                <w:b/>
                <w:bCs/>
                <w:noProof/>
              </w:rPr>
              <w:t>St 90</w:t>
            </w:r>
            <w:r>
              <w:rPr>
                <w:b/>
                <w:bCs/>
                <w:noProof/>
              </w:rPr>
              <w:t>8</w:t>
            </w:r>
            <w:r w:rsidRPr="00A96901">
              <w:rPr>
                <w:b/>
                <w:bCs/>
                <w:noProof/>
              </w:rPr>
              <w:t xml:space="preserve"> </w:t>
            </w:r>
          </w:p>
        </w:tc>
        <w:tc>
          <w:tcPr>
            <w:tcW w:w="2527" w:type="dxa"/>
          </w:tcPr>
          <w:p w14:paraId="54BA0641" w14:textId="5D9AFAE6" w:rsidR="00362A19" w:rsidRDefault="00362A19" w:rsidP="00FE5F38">
            <w:pPr>
              <w:rPr>
                <w:noProof/>
              </w:rPr>
            </w:pPr>
            <w:r>
              <w:rPr>
                <w:noProof/>
              </w:rPr>
              <w:t xml:space="preserve">8. June </w:t>
            </w:r>
          </w:p>
        </w:tc>
        <w:tc>
          <w:tcPr>
            <w:tcW w:w="2300" w:type="dxa"/>
          </w:tcPr>
          <w:p w14:paraId="7F8ECCA4" w14:textId="0090B262" w:rsidR="00362A19" w:rsidRDefault="00362A19" w:rsidP="00FE5F38">
            <w:pPr>
              <w:rPr>
                <w:noProof/>
              </w:rPr>
            </w:pPr>
            <w:r>
              <w:rPr>
                <w:noProof/>
              </w:rPr>
              <w:t xml:space="preserve">26. June </w:t>
            </w:r>
          </w:p>
        </w:tc>
        <w:tc>
          <w:tcPr>
            <w:tcW w:w="2693" w:type="dxa"/>
          </w:tcPr>
          <w:p w14:paraId="56369AE9" w14:textId="005AB0B9" w:rsidR="00362A19" w:rsidRDefault="00362A19" w:rsidP="00FE5F38">
            <w:pPr>
              <w:rPr>
                <w:noProof/>
              </w:rPr>
            </w:pPr>
            <w:r>
              <w:rPr>
                <w:noProof/>
              </w:rPr>
              <w:t xml:space="preserve">03. July </w:t>
            </w:r>
          </w:p>
        </w:tc>
      </w:tr>
      <w:tr w:rsidR="00362A19" w14:paraId="38E3D087" w14:textId="2F239A4B" w:rsidTr="00FC06CE">
        <w:tc>
          <w:tcPr>
            <w:tcW w:w="1695" w:type="dxa"/>
          </w:tcPr>
          <w:p w14:paraId="5B804E23" w14:textId="76807AE5" w:rsidR="00362A19" w:rsidRPr="00A96901" w:rsidRDefault="00362A19" w:rsidP="00FE5F38">
            <w:pPr>
              <w:rPr>
                <w:b/>
                <w:bCs/>
                <w:noProof/>
              </w:rPr>
            </w:pPr>
            <w:r w:rsidRPr="00A96901">
              <w:rPr>
                <w:b/>
                <w:bCs/>
                <w:noProof/>
              </w:rPr>
              <w:t>St 90</w:t>
            </w:r>
            <w:r>
              <w:rPr>
                <w:b/>
                <w:bCs/>
                <w:noProof/>
              </w:rPr>
              <w:t>9</w:t>
            </w:r>
            <w:r w:rsidRPr="00A96901">
              <w:rPr>
                <w:b/>
                <w:bCs/>
                <w:noProof/>
              </w:rPr>
              <w:t xml:space="preserve"> </w:t>
            </w:r>
          </w:p>
        </w:tc>
        <w:tc>
          <w:tcPr>
            <w:tcW w:w="2527" w:type="dxa"/>
          </w:tcPr>
          <w:p w14:paraId="64428A5A" w14:textId="16F5A34E" w:rsidR="00362A19" w:rsidRDefault="00362A19" w:rsidP="00FE5F38">
            <w:pPr>
              <w:rPr>
                <w:noProof/>
              </w:rPr>
            </w:pPr>
            <w:r>
              <w:rPr>
                <w:noProof/>
              </w:rPr>
              <w:t xml:space="preserve">14. June </w:t>
            </w:r>
          </w:p>
        </w:tc>
        <w:tc>
          <w:tcPr>
            <w:tcW w:w="2300" w:type="dxa"/>
          </w:tcPr>
          <w:p w14:paraId="67C27F47" w14:textId="3AC7E79F" w:rsidR="00362A19" w:rsidRDefault="00362A19" w:rsidP="00FE5F38">
            <w:pPr>
              <w:rPr>
                <w:noProof/>
              </w:rPr>
            </w:pPr>
            <w:r>
              <w:rPr>
                <w:noProof/>
              </w:rPr>
              <w:t xml:space="preserve">26. June </w:t>
            </w:r>
          </w:p>
        </w:tc>
        <w:tc>
          <w:tcPr>
            <w:tcW w:w="2693" w:type="dxa"/>
          </w:tcPr>
          <w:p w14:paraId="78B269C2" w14:textId="133092BA" w:rsidR="00362A19" w:rsidRDefault="00362A19" w:rsidP="00FE5F38">
            <w:pPr>
              <w:rPr>
                <w:noProof/>
              </w:rPr>
            </w:pPr>
            <w:r>
              <w:rPr>
                <w:noProof/>
              </w:rPr>
              <w:t xml:space="preserve">03. July </w:t>
            </w:r>
          </w:p>
        </w:tc>
      </w:tr>
      <w:tr w:rsidR="00362A19" w14:paraId="6AD4351B" w14:textId="332ED8B9" w:rsidTr="00FC06CE">
        <w:tc>
          <w:tcPr>
            <w:tcW w:w="1695" w:type="dxa"/>
          </w:tcPr>
          <w:p w14:paraId="4C38F073" w14:textId="2FB9C51A" w:rsidR="00362A19" w:rsidRPr="00A96901" w:rsidRDefault="00362A19" w:rsidP="00FE5F38">
            <w:pPr>
              <w:rPr>
                <w:b/>
                <w:bCs/>
                <w:noProof/>
              </w:rPr>
            </w:pPr>
            <w:r w:rsidRPr="00A96901">
              <w:rPr>
                <w:b/>
                <w:bCs/>
                <w:noProof/>
              </w:rPr>
              <w:t>St 9</w:t>
            </w:r>
            <w:r>
              <w:rPr>
                <w:b/>
                <w:bCs/>
                <w:noProof/>
              </w:rPr>
              <w:t>10</w:t>
            </w:r>
            <w:r w:rsidRPr="00A96901">
              <w:rPr>
                <w:b/>
                <w:bCs/>
                <w:noProof/>
              </w:rPr>
              <w:t xml:space="preserve"> </w:t>
            </w:r>
          </w:p>
        </w:tc>
        <w:tc>
          <w:tcPr>
            <w:tcW w:w="2527" w:type="dxa"/>
          </w:tcPr>
          <w:p w14:paraId="3F6D5A99" w14:textId="19AB33F8" w:rsidR="00362A19" w:rsidRDefault="00362A19" w:rsidP="00FE5F38">
            <w:pPr>
              <w:rPr>
                <w:noProof/>
              </w:rPr>
            </w:pPr>
            <w:r>
              <w:rPr>
                <w:noProof/>
              </w:rPr>
              <w:t xml:space="preserve">22. June </w:t>
            </w:r>
          </w:p>
        </w:tc>
        <w:tc>
          <w:tcPr>
            <w:tcW w:w="2300" w:type="dxa"/>
          </w:tcPr>
          <w:p w14:paraId="61397752" w14:textId="583FBB32" w:rsidR="00362A19" w:rsidRDefault="00362A19" w:rsidP="00FE5F38">
            <w:pPr>
              <w:rPr>
                <w:noProof/>
              </w:rPr>
            </w:pPr>
            <w:r>
              <w:rPr>
                <w:noProof/>
              </w:rPr>
              <w:t xml:space="preserve">02. July </w:t>
            </w:r>
          </w:p>
        </w:tc>
        <w:tc>
          <w:tcPr>
            <w:tcW w:w="2693" w:type="dxa"/>
          </w:tcPr>
          <w:p w14:paraId="0BBA7444" w14:textId="20EEB27F" w:rsidR="00362A19" w:rsidRDefault="00362A19" w:rsidP="00FE5F38">
            <w:pPr>
              <w:rPr>
                <w:noProof/>
              </w:rPr>
            </w:pPr>
            <w:r>
              <w:rPr>
                <w:noProof/>
              </w:rPr>
              <w:t xml:space="preserve">26. July </w:t>
            </w:r>
          </w:p>
        </w:tc>
      </w:tr>
      <w:tr w:rsidR="00362A19" w14:paraId="2AF52141" w14:textId="6B3CA445" w:rsidTr="00FC06CE">
        <w:tc>
          <w:tcPr>
            <w:tcW w:w="1695" w:type="dxa"/>
          </w:tcPr>
          <w:p w14:paraId="6A063568" w14:textId="07386DAB" w:rsidR="00362A19" w:rsidRPr="00A96901" w:rsidRDefault="00362A19" w:rsidP="00FE5F38">
            <w:pPr>
              <w:rPr>
                <w:b/>
                <w:bCs/>
                <w:noProof/>
              </w:rPr>
            </w:pPr>
            <w:r w:rsidRPr="00A96901">
              <w:rPr>
                <w:b/>
                <w:bCs/>
                <w:noProof/>
              </w:rPr>
              <w:t>St 9</w:t>
            </w:r>
            <w:r>
              <w:rPr>
                <w:b/>
                <w:bCs/>
                <w:noProof/>
              </w:rPr>
              <w:t>11</w:t>
            </w:r>
            <w:r w:rsidRPr="00A96901">
              <w:rPr>
                <w:b/>
                <w:bCs/>
                <w:noProof/>
              </w:rPr>
              <w:t xml:space="preserve"> </w:t>
            </w:r>
          </w:p>
        </w:tc>
        <w:tc>
          <w:tcPr>
            <w:tcW w:w="2527" w:type="dxa"/>
          </w:tcPr>
          <w:p w14:paraId="0B3BC681" w14:textId="0FC6F254" w:rsidR="00362A19" w:rsidRDefault="00362A19" w:rsidP="00FE5F38">
            <w:pPr>
              <w:rPr>
                <w:noProof/>
              </w:rPr>
            </w:pPr>
            <w:r>
              <w:rPr>
                <w:noProof/>
              </w:rPr>
              <w:t xml:space="preserve">28. June </w:t>
            </w:r>
          </w:p>
        </w:tc>
        <w:tc>
          <w:tcPr>
            <w:tcW w:w="2300" w:type="dxa"/>
          </w:tcPr>
          <w:p w14:paraId="0F3AEFAC" w14:textId="58ED8743" w:rsidR="00362A19" w:rsidRDefault="00362A19" w:rsidP="00FE5F38">
            <w:pPr>
              <w:rPr>
                <w:noProof/>
              </w:rPr>
            </w:pPr>
            <w:r>
              <w:rPr>
                <w:noProof/>
              </w:rPr>
              <w:t>02. July</w:t>
            </w:r>
          </w:p>
        </w:tc>
        <w:tc>
          <w:tcPr>
            <w:tcW w:w="2693" w:type="dxa"/>
          </w:tcPr>
          <w:p w14:paraId="4498781A" w14:textId="66415EAD" w:rsidR="00362A19" w:rsidRDefault="00362A19" w:rsidP="00FE5F38">
            <w:pPr>
              <w:rPr>
                <w:noProof/>
              </w:rPr>
            </w:pPr>
            <w:r>
              <w:rPr>
                <w:noProof/>
              </w:rPr>
              <w:t xml:space="preserve">26. July </w:t>
            </w:r>
          </w:p>
        </w:tc>
      </w:tr>
      <w:tr w:rsidR="00362A19" w14:paraId="272571C1" w14:textId="3D32478E" w:rsidTr="00FC06CE">
        <w:tc>
          <w:tcPr>
            <w:tcW w:w="1695" w:type="dxa"/>
          </w:tcPr>
          <w:p w14:paraId="19098CF6" w14:textId="5078CC1F" w:rsidR="00362A19" w:rsidRPr="00A96901" w:rsidRDefault="00362A19" w:rsidP="00FE5F38">
            <w:pPr>
              <w:rPr>
                <w:b/>
                <w:bCs/>
                <w:noProof/>
              </w:rPr>
            </w:pPr>
            <w:r w:rsidRPr="00A96901">
              <w:rPr>
                <w:b/>
                <w:bCs/>
                <w:noProof/>
              </w:rPr>
              <w:t>St 9</w:t>
            </w:r>
            <w:r>
              <w:rPr>
                <w:b/>
                <w:bCs/>
                <w:noProof/>
              </w:rPr>
              <w:t>12</w:t>
            </w:r>
            <w:r w:rsidRPr="00A96901">
              <w:rPr>
                <w:b/>
                <w:bCs/>
                <w:noProof/>
              </w:rPr>
              <w:t xml:space="preserve"> </w:t>
            </w:r>
          </w:p>
        </w:tc>
        <w:tc>
          <w:tcPr>
            <w:tcW w:w="2527" w:type="dxa"/>
          </w:tcPr>
          <w:p w14:paraId="1E7184BF" w14:textId="52644229" w:rsidR="00362A19" w:rsidRDefault="00362A19" w:rsidP="00FE5F38">
            <w:pPr>
              <w:rPr>
                <w:noProof/>
              </w:rPr>
            </w:pPr>
            <w:r>
              <w:rPr>
                <w:noProof/>
              </w:rPr>
              <w:t xml:space="preserve">6. July </w:t>
            </w:r>
          </w:p>
        </w:tc>
        <w:tc>
          <w:tcPr>
            <w:tcW w:w="2300" w:type="dxa"/>
          </w:tcPr>
          <w:p w14:paraId="03FE62E4" w14:textId="33ABEA1D" w:rsidR="00362A19" w:rsidRDefault="00362A19" w:rsidP="00FE5F38">
            <w:pPr>
              <w:rPr>
                <w:noProof/>
              </w:rPr>
            </w:pPr>
            <w:r>
              <w:rPr>
                <w:noProof/>
              </w:rPr>
              <w:t>22. July</w:t>
            </w:r>
          </w:p>
        </w:tc>
        <w:tc>
          <w:tcPr>
            <w:tcW w:w="2693" w:type="dxa"/>
          </w:tcPr>
          <w:p w14:paraId="61EF1084" w14:textId="5CE61C09" w:rsidR="00362A19" w:rsidRDefault="00362A19" w:rsidP="00FE5F38">
            <w:pPr>
              <w:rPr>
                <w:noProof/>
              </w:rPr>
            </w:pPr>
            <w:r>
              <w:rPr>
                <w:noProof/>
              </w:rPr>
              <w:t xml:space="preserve">30. July </w:t>
            </w:r>
          </w:p>
        </w:tc>
      </w:tr>
      <w:tr w:rsidR="00362A19" w14:paraId="75826633" w14:textId="2B0BC63F" w:rsidTr="00FC06CE">
        <w:tc>
          <w:tcPr>
            <w:tcW w:w="1695" w:type="dxa"/>
          </w:tcPr>
          <w:p w14:paraId="6289B847" w14:textId="4EAE0FF7" w:rsidR="00362A19" w:rsidRPr="00A96901" w:rsidRDefault="00362A19" w:rsidP="00FE5F38">
            <w:pPr>
              <w:rPr>
                <w:b/>
                <w:bCs/>
                <w:noProof/>
              </w:rPr>
            </w:pPr>
            <w:r>
              <w:rPr>
                <w:b/>
                <w:bCs/>
                <w:noProof/>
              </w:rPr>
              <w:t>St 913</w:t>
            </w:r>
          </w:p>
        </w:tc>
        <w:tc>
          <w:tcPr>
            <w:tcW w:w="2527" w:type="dxa"/>
          </w:tcPr>
          <w:p w14:paraId="586F5A5A" w14:textId="7448C142" w:rsidR="00362A19" w:rsidRDefault="00362A19" w:rsidP="00FE5F38">
            <w:pPr>
              <w:rPr>
                <w:noProof/>
              </w:rPr>
            </w:pPr>
            <w:r>
              <w:rPr>
                <w:noProof/>
              </w:rPr>
              <w:t xml:space="preserve">12. July </w:t>
            </w:r>
          </w:p>
        </w:tc>
        <w:tc>
          <w:tcPr>
            <w:tcW w:w="2300" w:type="dxa"/>
          </w:tcPr>
          <w:p w14:paraId="42EA1160" w14:textId="068A535B" w:rsidR="00362A19" w:rsidRDefault="00362A19" w:rsidP="00FE5F38">
            <w:pPr>
              <w:rPr>
                <w:noProof/>
              </w:rPr>
            </w:pPr>
            <w:r>
              <w:rPr>
                <w:noProof/>
              </w:rPr>
              <w:t>22. July</w:t>
            </w:r>
          </w:p>
        </w:tc>
        <w:tc>
          <w:tcPr>
            <w:tcW w:w="2693" w:type="dxa"/>
          </w:tcPr>
          <w:p w14:paraId="2415ABE6" w14:textId="65C0B775" w:rsidR="00362A19" w:rsidRDefault="00362A19" w:rsidP="00FE5F38">
            <w:pPr>
              <w:rPr>
                <w:noProof/>
              </w:rPr>
            </w:pPr>
            <w:r>
              <w:rPr>
                <w:noProof/>
              </w:rPr>
              <w:t xml:space="preserve">30. July </w:t>
            </w:r>
          </w:p>
        </w:tc>
      </w:tr>
      <w:tr w:rsidR="00362A19" w14:paraId="2309EF0A" w14:textId="758DCD10" w:rsidTr="00FC06CE">
        <w:tc>
          <w:tcPr>
            <w:tcW w:w="1695" w:type="dxa"/>
          </w:tcPr>
          <w:p w14:paraId="2697AB17" w14:textId="42485627" w:rsidR="00362A19" w:rsidRPr="00A96901" w:rsidRDefault="00362A19" w:rsidP="00FE5F38">
            <w:pPr>
              <w:rPr>
                <w:b/>
                <w:bCs/>
                <w:noProof/>
              </w:rPr>
            </w:pPr>
            <w:r>
              <w:rPr>
                <w:b/>
                <w:bCs/>
                <w:noProof/>
              </w:rPr>
              <w:t>St 914</w:t>
            </w:r>
          </w:p>
        </w:tc>
        <w:tc>
          <w:tcPr>
            <w:tcW w:w="2527" w:type="dxa"/>
          </w:tcPr>
          <w:p w14:paraId="238B4EE0" w14:textId="79BEAEDA" w:rsidR="00362A19" w:rsidRDefault="00362A19" w:rsidP="00FE5F38">
            <w:pPr>
              <w:rPr>
                <w:noProof/>
              </w:rPr>
            </w:pPr>
            <w:r>
              <w:rPr>
                <w:noProof/>
              </w:rPr>
              <w:t xml:space="preserve">19. July </w:t>
            </w:r>
          </w:p>
        </w:tc>
        <w:tc>
          <w:tcPr>
            <w:tcW w:w="2300" w:type="dxa"/>
          </w:tcPr>
          <w:p w14:paraId="325D9FB9" w14:textId="5BA763B2" w:rsidR="00362A19" w:rsidRDefault="00362A19" w:rsidP="00FE5F38">
            <w:pPr>
              <w:rPr>
                <w:noProof/>
              </w:rPr>
            </w:pPr>
            <w:r>
              <w:rPr>
                <w:noProof/>
              </w:rPr>
              <w:t>22. July</w:t>
            </w:r>
          </w:p>
        </w:tc>
        <w:tc>
          <w:tcPr>
            <w:tcW w:w="2693" w:type="dxa"/>
          </w:tcPr>
          <w:p w14:paraId="687DFC6A" w14:textId="14149A86" w:rsidR="00362A19" w:rsidRDefault="00362A19" w:rsidP="00FE5F38">
            <w:pPr>
              <w:rPr>
                <w:noProof/>
              </w:rPr>
            </w:pPr>
            <w:r>
              <w:rPr>
                <w:noProof/>
              </w:rPr>
              <w:t xml:space="preserve">30. July </w:t>
            </w:r>
          </w:p>
        </w:tc>
      </w:tr>
      <w:tr w:rsidR="00362A19" w14:paraId="7BA8B3F1" w14:textId="2702BF04" w:rsidTr="00FC06CE">
        <w:tc>
          <w:tcPr>
            <w:tcW w:w="1695" w:type="dxa"/>
          </w:tcPr>
          <w:p w14:paraId="4F241FA9" w14:textId="6BB9E1F4" w:rsidR="00362A19" w:rsidRPr="00A96901" w:rsidRDefault="00362A19" w:rsidP="00FE5F38">
            <w:pPr>
              <w:rPr>
                <w:b/>
                <w:bCs/>
                <w:noProof/>
              </w:rPr>
            </w:pPr>
            <w:r>
              <w:rPr>
                <w:b/>
                <w:bCs/>
                <w:noProof/>
              </w:rPr>
              <w:t>St 915</w:t>
            </w:r>
          </w:p>
        </w:tc>
        <w:tc>
          <w:tcPr>
            <w:tcW w:w="2527" w:type="dxa"/>
          </w:tcPr>
          <w:p w14:paraId="37DF65BF" w14:textId="132B3206" w:rsidR="00362A19" w:rsidRDefault="00362A19" w:rsidP="00FE5F38">
            <w:pPr>
              <w:rPr>
                <w:noProof/>
              </w:rPr>
            </w:pPr>
            <w:r>
              <w:rPr>
                <w:noProof/>
              </w:rPr>
              <w:t>25. July</w:t>
            </w:r>
          </w:p>
        </w:tc>
        <w:tc>
          <w:tcPr>
            <w:tcW w:w="2300" w:type="dxa"/>
          </w:tcPr>
          <w:p w14:paraId="104F1194" w14:textId="3D65F667" w:rsidR="00362A19" w:rsidRDefault="00362A19" w:rsidP="00FE5F38">
            <w:pPr>
              <w:rPr>
                <w:noProof/>
              </w:rPr>
            </w:pPr>
            <w:r>
              <w:rPr>
                <w:noProof/>
              </w:rPr>
              <w:t xml:space="preserve">27. August </w:t>
            </w:r>
          </w:p>
        </w:tc>
        <w:tc>
          <w:tcPr>
            <w:tcW w:w="2693" w:type="dxa"/>
          </w:tcPr>
          <w:p w14:paraId="4FFB0FDC" w14:textId="59646B36" w:rsidR="00362A19" w:rsidRDefault="00362A19" w:rsidP="00FE5F38">
            <w:pPr>
              <w:rPr>
                <w:noProof/>
              </w:rPr>
            </w:pPr>
            <w:r>
              <w:rPr>
                <w:noProof/>
              </w:rPr>
              <w:t>30. September</w:t>
            </w:r>
          </w:p>
        </w:tc>
      </w:tr>
      <w:tr w:rsidR="00362A19" w14:paraId="7E06895A" w14:textId="123E6636" w:rsidTr="00FC06CE">
        <w:tc>
          <w:tcPr>
            <w:tcW w:w="1695" w:type="dxa"/>
          </w:tcPr>
          <w:p w14:paraId="120C214F" w14:textId="5A95C4EA" w:rsidR="00362A19" w:rsidRPr="00A96901" w:rsidRDefault="00362A19" w:rsidP="00F849A6">
            <w:pPr>
              <w:rPr>
                <w:b/>
                <w:bCs/>
                <w:noProof/>
              </w:rPr>
            </w:pPr>
            <w:r>
              <w:rPr>
                <w:b/>
                <w:bCs/>
                <w:noProof/>
              </w:rPr>
              <w:t>St 916</w:t>
            </w:r>
          </w:p>
        </w:tc>
        <w:tc>
          <w:tcPr>
            <w:tcW w:w="2527" w:type="dxa"/>
          </w:tcPr>
          <w:p w14:paraId="766697CE" w14:textId="00539799" w:rsidR="00362A19" w:rsidRDefault="00362A19" w:rsidP="00F849A6">
            <w:pPr>
              <w:rPr>
                <w:noProof/>
              </w:rPr>
            </w:pPr>
            <w:r>
              <w:rPr>
                <w:noProof/>
              </w:rPr>
              <w:t>31. July</w:t>
            </w:r>
          </w:p>
        </w:tc>
        <w:tc>
          <w:tcPr>
            <w:tcW w:w="2300" w:type="dxa"/>
          </w:tcPr>
          <w:p w14:paraId="58DABE4F" w14:textId="1FEE64EC" w:rsidR="00362A19" w:rsidRDefault="00362A19" w:rsidP="00F849A6">
            <w:pPr>
              <w:rPr>
                <w:noProof/>
              </w:rPr>
            </w:pPr>
            <w:r>
              <w:rPr>
                <w:noProof/>
              </w:rPr>
              <w:t xml:space="preserve">27. August </w:t>
            </w:r>
          </w:p>
        </w:tc>
        <w:tc>
          <w:tcPr>
            <w:tcW w:w="2693" w:type="dxa"/>
          </w:tcPr>
          <w:p w14:paraId="1D5791EA" w14:textId="15765614" w:rsidR="00362A19" w:rsidRDefault="00362A19" w:rsidP="00F849A6">
            <w:pPr>
              <w:rPr>
                <w:noProof/>
              </w:rPr>
            </w:pPr>
            <w:r>
              <w:rPr>
                <w:noProof/>
              </w:rPr>
              <w:t>30. September</w:t>
            </w:r>
          </w:p>
        </w:tc>
      </w:tr>
      <w:tr w:rsidR="00362A19" w14:paraId="2B3FA2A9" w14:textId="095C393E" w:rsidTr="00FC06CE">
        <w:tc>
          <w:tcPr>
            <w:tcW w:w="1695" w:type="dxa"/>
          </w:tcPr>
          <w:p w14:paraId="5BD02AE5" w14:textId="7EAE27F7" w:rsidR="00362A19" w:rsidRPr="00A96901" w:rsidRDefault="00362A19" w:rsidP="00F849A6">
            <w:pPr>
              <w:rPr>
                <w:b/>
                <w:bCs/>
                <w:noProof/>
              </w:rPr>
            </w:pPr>
            <w:r>
              <w:rPr>
                <w:b/>
                <w:bCs/>
                <w:noProof/>
              </w:rPr>
              <w:t>St 917</w:t>
            </w:r>
          </w:p>
        </w:tc>
        <w:tc>
          <w:tcPr>
            <w:tcW w:w="2527" w:type="dxa"/>
          </w:tcPr>
          <w:p w14:paraId="5C0A6DEE" w14:textId="183A4F92" w:rsidR="00362A19" w:rsidRDefault="00362A19" w:rsidP="00F849A6">
            <w:pPr>
              <w:rPr>
                <w:noProof/>
              </w:rPr>
            </w:pPr>
            <w:r>
              <w:rPr>
                <w:noProof/>
              </w:rPr>
              <w:t>22. August</w:t>
            </w:r>
          </w:p>
        </w:tc>
        <w:tc>
          <w:tcPr>
            <w:tcW w:w="2300" w:type="dxa"/>
          </w:tcPr>
          <w:p w14:paraId="17281C07" w14:textId="2C686D0C" w:rsidR="00362A19" w:rsidRDefault="00362A19" w:rsidP="00F849A6">
            <w:pPr>
              <w:rPr>
                <w:noProof/>
              </w:rPr>
            </w:pPr>
            <w:r>
              <w:rPr>
                <w:noProof/>
              </w:rPr>
              <w:t xml:space="preserve">27. August </w:t>
            </w:r>
          </w:p>
        </w:tc>
        <w:tc>
          <w:tcPr>
            <w:tcW w:w="2693" w:type="dxa"/>
          </w:tcPr>
          <w:p w14:paraId="71F4ECFE" w14:textId="43DEF743" w:rsidR="00362A19" w:rsidRDefault="00362A19" w:rsidP="00F849A6">
            <w:pPr>
              <w:rPr>
                <w:noProof/>
              </w:rPr>
            </w:pPr>
            <w:r>
              <w:rPr>
                <w:noProof/>
              </w:rPr>
              <w:t>30. September</w:t>
            </w:r>
          </w:p>
        </w:tc>
      </w:tr>
      <w:tr w:rsidR="00362A19" w14:paraId="4D93A710" w14:textId="2DF684C2" w:rsidTr="00FC06CE">
        <w:tc>
          <w:tcPr>
            <w:tcW w:w="1695" w:type="dxa"/>
          </w:tcPr>
          <w:p w14:paraId="434FE84A" w14:textId="2771ED9F" w:rsidR="00362A19" w:rsidRPr="00A96901" w:rsidRDefault="00362A19" w:rsidP="00F849A6">
            <w:pPr>
              <w:rPr>
                <w:b/>
                <w:bCs/>
                <w:noProof/>
              </w:rPr>
            </w:pPr>
            <w:r>
              <w:rPr>
                <w:b/>
                <w:bCs/>
                <w:noProof/>
              </w:rPr>
              <w:t>St 918</w:t>
            </w:r>
          </w:p>
        </w:tc>
        <w:tc>
          <w:tcPr>
            <w:tcW w:w="2527" w:type="dxa"/>
          </w:tcPr>
          <w:p w14:paraId="6B8F2FE1" w14:textId="0D460E15" w:rsidR="00362A19" w:rsidRDefault="00362A19" w:rsidP="00F849A6">
            <w:pPr>
              <w:rPr>
                <w:noProof/>
              </w:rPr>
            </w:pPr>
            <w:r>
              <w:rPr>
                <w:noProof/>
              </w:rPr>
              <w:t>31. August</w:t>
            </w:r>
          </w:p>
        </w:tc>
        <w:tc>
          <w:tcPr>
            <w:tcW w:w="2300" w:type="dxa"/>
          </w:tcPr>
          <w:p w14:paraId="6F2CB223" w14:textId="46534320" w:rsidR="00362A19" w:rsidRDefault="00362A19" w:rsidP="00F849A6">
            <w:pPr>
              <w:rPr>
                <w:noProof/>
              </w:rPr>
            </w:pPr>
            <w:r>
              <w:rPr>
                <w:noProof/>
              </w:rPr>
              <w:t xml:space="preserve">1. October </w:t>
            </w:r>
          </w:p>
        </w:tc>
        <w:tc>
          <w:tcPr>
            <w:tcW w:w="2693" w:type="dxa"/>
          </w:tcPr>
          <w:p w14:paraId="6D259DA3" w14:textId="440E6BC1" w:rsidR="00362A19" w:rsidRDefault="00362A19" w:rsidP="00F849A6">
            <w:pPr>
              <w:rPr>
                <w:noProof/>
              </w:rPr>
            </w:pPr>
            <w:r>
              <w:rPr>
                <w:noProof/>
              </w:rPr>
              <w:t xml:space="preserve">17. October </w:t>
            </w:r>
          </w:p>
        </w:tc>
      </w:tr>
      <w:tr w:rsidR="00362A19" w14:paraId="4A47E3A4" w14:textId="412CF9D4" w:rsidTr="00FC06CE">
        <w:tc>
          <w:tcPr>
            <w:tcW w:w="1695" w:type="dxa"/>
          </w:tcPr>
          <w:p w14:paraId="347CE735" w14:textId="575BFECF" w:rsidR="00362A19" w:rsidRPr="00A96901" w:rsidRDefault="00362A19" w:rsidP="00F849A6">
            <w:pPr>
              <w:rPr>
                <w:b/>
                <w:bCs/>
                <w:noProof/>
              </w:rPr>
            </w:pPr>
            <w:r>
              <w:rPr>
                <w:b/>
                <w:bCs/>
                <w:noProof/>
              </w:rPr>
              <w:t>St 919</w:t>
            </w:r>
          </w:p>
        </w:tc>
        <w:tc>
          <w:tcPr>
            <w:tcW w:w="2527" w:type="dxa"/>
          </w:tcPr>
          <w:p w14:paraId="36BEA04A" w14:textId="15A5C17F" w:rsidR="00362A19" w:rsidRDefault="00362A19" w:rsidP="00F849A6">
            <w:pPr>
              <w:rPr>
                <w:noProof/>
              </w:rPr>
            </w:pPr>
            <w:r>
              <w:rPr>
                <w:noProof/>
              </w:rPr>
              <w:t>4. September</w:t>
            </w:r>
          </w:p>
        </w:tc>
        <w:tc>
          <w:tcPr>
            <w:tcW w:w="2300" w:type="dxa"/>
          </w:tcPr>
          <w:p w14:paraId="4A180E06" w14:textId="27994452" w:rsidR="00362A19" w:rsidRDefault="00362A19" w:rsidP="00F849A6">
            <w:pPr>
              <w:rPr>
                <w:noProof/>
              </w:rPr>
            </w:pPr>
            <w:r>
              <w:rPr>
                <w:noProof/>
              </w:rPr>
              <w:t xml:space="preserve">1. October </w:t>
            </w:r>
          </w:p>
        </w:tc>
        <w:tc>
          <w:tcPr>
            <w:tcW w:w="2693" w:type="dxa"/>
          </w:tcPr>
          <w:p w14:paraId="209115D4" w14:textId="248F6092" w:rsidR="00362A19" w:rsidRDefault="00362A19" w:rsidP="00F849A6">
            <w:pPr>
              <w:rPr>
                <w:noProof/>
              </w:rPr>
            </w:pPr>
            <w:r>
              <w:rPr>
                <w:noProof/>
              </w:rPr>
              <w:t xml:space="preserve">17. October </w:t>
            </w:r>
          </w:p>
        </w:tc>
      </w:tr>
      <w:tr w:rsidR="00362A19" w14:paraId="44A0F9AB" w14:textId="3E15EB99" w:rsidTr="00FC06CE">
        <w:tc>
          <w:tcPr>
            <w:tcW w:w="1695" w:type="dxa"/>
          </w:tcPr>
          <w:p w14:paraId="42F4F4C0" w14:textId="06ED4975" w:rsidR="00362A19" w:rsidRPr="00A96901" w:rsidRDefault="00362A19" w:rsidP="00F849A6">
            <w:pPr>
              <w:rPr>
                <w:b/>
                <w:bCs/>
                <w:noProof/>
              </w:rPr>
            </w:pPr>
            <w:r>
              <w:rPr>
                <w:b/>
                <w:bCs/>
                <w:noProof/>
              </w:rPr>
              <w:t>St 920</w:t>
            </w:r>
          </w:p>
        </w:tc>
        <w:tc>
          <w:tcPr>
            <w:tcW w:w="2527" w:type="dxa"/>
          </w:tcPr>
          <w:p w14:paraId="4A5E5259" w14:textId="489B42F2" w:rsidR="00362A19" w:rsidRDefault="00362A19" w:rsidP="00F849A6">
            <w:pPr>
              <w:rPr>
                <w:noProof/>
              </w:rPr>
            </w:pPr>
            <w:r>
              <w:rPr>
                <w:noProof/>
              </w:rPr>
              <w:t>12. September</w:t>
            </w:r>
          </w:p>
        </w:tc>
        <w:tc>
          <w:tcPr>
            <w:tcW w:w="2300" w:type="dxa"/>
          </w:tcPr>
          <w:p w14:paraId="1F8A100D" w14:textId="46D46FFE" w:rsidR="00362A19" w:rsidRDefault="00362A19" w:rsidP="00F849A6">
            <w:pPr>
              <w:rPr>
                <w:noProof/>
              </w:rPr>
            </w:pPr>
            <w:r>
              <w:rPr>
                <w:noProof/>
              </w:rPr>
              <w:t xml:space="preserve">1. October </w:t>
            </w:r>
          </w:p>
        </w:tc>
        <w:tc>
          <w:tcPr>
            <w:tcW w:w="2693" w:type="dxa"/>
          </w:tcPr>
          <w:p w14:paraId="71B7B7F2" w14:textId="1C2642A9" w:rsidR="00362A19" w:rsidRDefault="00362A19" w:rsidP="00F849A6">
            <w:pPr>
              <w:rPr>
                <w:noProof/>
              </w:rPr>
            </w:pPr>
            <w:r>
              <w:rPr>
                <w:noProof/>
              </w:rPr>
              <w:t xml:space="preserve">17. October </w:t>
            </w:r>
          </w:p>
        </w:tc>
      </w:tr>
      <w:tr w:rsidR="00362A19" w14:paraId="1B397763" w14:textId="07A5E291" w:rsidTr="00FC06CE">
        <w:tc>
          <w:tcPr>
            <w:tcW w:w="1695" w:type="dxa"/>
          </w:tcPr>
          <w:p w14:paraId="6E96E85D" w14:textId="16359661" w:rsidR="00362A19" w:rsidRPr="00A96901" w:rsidRDefault="00362A19" w:rsidP="00F849A6">
            <w:pPr>
              <w:rPr>
                <w:b/>
                <w:bCs/>
                <w:noProof/>
              </w:rPr>
            </w:pPr>
            <w:r>
              <w:rPr>
                <w:b/>
                <w:bCs/>
                <w:noProof/>
              </w:rPr>
              <w:t>St 921</w:t>
            </w:r>
          </w:p>
        </w:tc>
        <w:tc>
          <w:tcPr>
            <w:tcW w:w="2527" w:type="dxa"/>
          </w:tcPr>
          <w:p w14:paraId="2E5D306C" w14:textId="707591F5" w:rsidR="00362A19" w:rsidRDefault="00362A19" w:rsidP="00F849A6">
            <w:pPr>
              <w:rPr>
                <w:noProof/>
              </w:rPr>
            </w:pPr>
            <w:r>
              <w:rPr>
                <w:noProof/>
              </w:rPr>
              <w:t xml:space="preserve">18. September </w:t>
            </w:r>
          </w:p>
        </w:tc>
        <w:tc>
          <w:tcPr>
            <w:tcW w:w="2300" w:type="dxa"/>
          </w:tcPr>
          <w:p w14:paraId="481763CB" w14:textId="3D03385B" w:rsidR="00362A19" w:rsidRDefault="00362A19" w:rsidP="00F849A6">
            <w:pPr>
              <w:rPr>
                <w:noProof/>
              </w:rPr>
            </w:pPr>
            <w:r>
              <w:rPr>
                <w:noProof/>
              </w:rPr>
              <w:t>23.October</w:t>
            </w:r>
          </w:p>
        </w:tc>
        <w:tc>
          <w:tcPr>
            <w:tcW w:w="2693" w:type="dxa"/>
          </w:tcPr>
          <w:p w14:paraId="3EB9870B" w14:textId="1BDA44F0" w:rsidR="00362A19" w:rsidRDefault="00CA3557" w:rsidP="00F849A6">
            <w:pPr>
              <w:rPr>
                <w:noProof/>
              </w:rPr>
            </w:pPr>
            <w:r>
              <w:rPr>
                <w:noProof/>
              </w:rPr>
              <w:t>5. November</w:t>
            </w:r>
          </w:p>
        </w:tc>
      </w:tr>
      <w:tr w:rsidR="00362A19" w14:paraId="18C648A1" w14:textId="77777777" w:rsidTr="00FC06CE">
        <w:tc>
          <w:tcPr>
            <w:tcW w:w="1695" w:type="dxa"/>
          </w:tcPr>
          <w:p w14:paraId="6313B48A" w14:textId="474A9AC5" w:rsidR="00362A19" w:rsidRDefault="00362A19" w:rsidP="00F849A6">
            <w:pPr>
              <w:rPr>
                <w:b/>
                <w:bCs/>
                <w:noProof/>
              </w:rPr>
            </w:pPr>
            <w:r>
              <w:rPr>
                <w:b/>
                <w:bCs/>
                <w:noProof/>
              </w:rPr>
              <w:t>St 922</w:t>
            </w:r>
          </w:p>
        </w:tc>
        <w:tc>
          <w:tcPr>
            <w:tcW w:w="2527" w:type="dxa"/>
          </w:tcPr>
          <w:p w14:paraId="0601ED53" w14:textId="1704F1D9" w:rsidR="00362A19" w:rsidRDefault="00CA3557" w:rsidP="00F849A6">
            <w:pPr>
              <w:rPr>
                <w:noProof/>
              </w:rPr>
            </w:pPr>
            <w:r>
              <w:rPr>
                <w:noProof/>
              </w:rPr>
              <w:t>1. October</w:t>
            </w:r>
          </w:p>
        </w:tc>
        <w:tc>
          <w:tcPr>
            <w:tcW w:w="2300" w:type="dxa"/>
          </w:tcPr>
          <w:p w14:paraId="12FA3ECE" w14:textId="446A468B" w:rsidR="00362A19" w:rsidRDefault="00362A19" w:rsidP="00F849A6">
            <w:pPr>
              <w:rPr>
                <w:noProof/>
              </w:rPr>
            </w:pPr>
            <w:r>
              <w:rPr>
                <w:noProof/>
              </w:rPr>
              <w:t>23.October</w:t>
            </w:r>
          </w:p>
        </w:tc>
        <w:tc>
          <w:tcPr>
            <w:tcW w:w="2693" w:type="dxa"/>
          </w:tcPr>
          <w:p w14:paraId="25481A69" w14:textId="65D822B0" w:rsidR="00362A19" w:rsidRDefault="00CA3557" w:rsidP="001B3BC5">
            <w:pPr>
              <w:keepNext/>
              <w:rPr>
                <w:noProof/>
              </w:rPr>
            </w:pPr>
            <w:r>
              <w:rPr>
                <w:noProof/>
              </w:rPr>
              <w:t>5. November</w:t>
            </w:r>
          </w:p>
        </w:tc>
      </w:tr>
    </w:tbl>
    <w:p w14:paraId="3EE82362" w14:textId="1BDCA936" w:rsidR="00DB7AE3" w:rsidRDefault="001B3BC5" w:rsidP="001B3BC5">
      <w:pPr>
        <w:pStyle w:val="Caption"/>
      </w:pPr>
      <w:r>
        <w:t xml:space="preserve">Table </w:t>
      </w:r>
      <w:fldSimple w:instr=" SEQ Table \* ARABIC ">
        <w:r w:rsidR="002C5F15">
          <w:rPr>
            <w:noProof/>
          </w:rPr>
          <w:t>1</w:t>
        </w:r>
      </w:fldSimple>
      <w:r>
        <w:t>: Sampling and processing dates</w:t>
      </w:r>
    </w:p>
    <w:p w14:paraId="7B9B3EF2" w14:textId="77777777" w:rsidR="00DB7AE3" w:rsidRDefault="00DB7AE3">
      <w:r>
        <w:br w:type="page"/>
      </w:r>
    </w:p>
    <w:p w14:paraId="7C65BD25" w14:textId="6E46BA5C" w:rsidR="003110D0" w:rsidRDefault="00DC4036" w:rsidP="00A062E0">
      <w:pPr>
        <w:pStyle w:val="Heading2"/>
      </w:pPr>
      <w:bookmarkStart w:id="18" w:name="_Toc31286821"/>
      <w:r>
        <w:rPr>
          <w:noProof/>
        </w:rPr>
        <w:lastRenderedPageBreak/>
        <w:t>Organic mater observed in water samples</w:t>
      </w:r>
      <w:r w:rsidR="00A062E0">
        <w:rPr>
          <w:noProof/>
        </w:rPr>
        <w:t xml:space="preserve"> before digestion</w:t>
      </w:r>
      <w:bookmarkEnd w:id="18"/>
    </w:p>
    <w:tbl>
      <w:tblPr>
        <w:tblStyle w:val="TableGrid"/>
        <w:tblW w:w="9129" w:type="dxa"/>
        <w:tblLook w:val="04A0" w:firstRow="1" w:lastRow="0" w:firstColumn="1" w:lastColumn="0" w:noHBand="0" w:noVBand="1"/>
      </w:tblPr>
      <w:tblGrid>
        <w:gridCol w:w="1264"/>
        <w:gridCol w:w="2527"/>
        <w:gridCol w:w="3606"/>
        <w:gridCol w:w="1732"/>
      </w:tblGrid>
      <w:tr w:rsidR="003110D0" w14:paraId="1BC7E616" w14:textId="77777777" w:rsidTr="003110D0">
        <w:tc>
          <w:tcPr>
            <w:tcW w:w="1264" w:type="dxa"/>
          </w:tcPr>
          <w:p w14:paraId="6AA24E13" w14:textId="77777777" w:rsidR="003110D0" w:rsidRPr="00A96901" w:rsidRDefault="003110D0" w:rsidP="003D394C">
            <w:pPr>
              <w:jc w:val="center"/>
              <w:rPr>
                <w:b/>
                <w:bCs/>
                <w:noProof/>
              </w:rPr>
            </w:pPr>
            <w:r w:rsidRPr="00A96901">
              <w:rPr>
                <w:b/>
                <w:bCs/>
                <w:noProof/>
              </w:rPr>
              <w:t>Sample</w:t>
            </w:r>
          </w:p>
        </w:tc>
        <w:tc>
          <w:tcPr>
            <w:tcW w:w="2527" w:type="dxa"/>
          </w:tcPr>
          <w:p w14:paraId="361F3B35" w14:textId="77777777" w:rsidR="003110D0" w:rsidRDefault="003110D0" w:rsidP="003D394C">
            <w:pPr>
              <w:jc w:val="center"/>
              <w:rPr>
                <w:b/>
                <w:bCs/>
                <w:noProof/>
              </w:rPr>
            </w:pPr>
            <w:r>
              <w:rPr>
                <w:b/>
                <w:bCs/>
                <w:noProof/>
              </w:rPr>
              <w:t>Sampling date</w:t>
            </w:r>
          </w:p>
          <w:p w14:paraId="6F9A292F" w14:textId="6E591464" w:rsidR="003D394C" w:rsidRPr="00A96901" w:rsidRDefault="003D394C" w:rsidP="003D394C">
            <w:pPr>
              <w:jc w:val="center"/>
              <w:rPr>
                <w:b/>
                <w:bCs/>
                <w:noProof/>
              </w:rPr>
            </w:pPr>
            <w:r>
              <w:rPr>
                <w:b/>
                <w:bCs/>
                <w:noProof/>
              </w:rPr>
              <w:t>2019</w:t>
            </w:r>
          </w:p>
        </w:tc>
        <w:tc>
          <w:tcPr>
            <w:tcW w:w="3606" w:type="dxa"/>
          </w:tcPr>
          <w:p w14:paraId="6F14CAC8" w14:textId="27C9A71B" w:rsidR="003110D0" w:rsidRPr="00A96901" w:rsidRDefault="003110D0" w:rsidP="003D394C">
            <w:pPr>
              <w:jc w:val="center"/>
              <w:rPr>
                <w:b/>
                <w:bCs/>
                <w:noProof/>
              </w:rPr>
            </w:pPr>
            <w:r>
              <w:rPr>
                <w:b/>
                <w:bCs/>
                <w:noProof/>
              </w:rPr>
              <w:t>Organic mater observed in water samples</w:t>
            </w:r>
          </w:p>
        </w:tc>
        <w:tc>
          <w:tcPr>
            <w:tcW w:w="1732" w:type="dxa"/>
          </w:tcPr>
          <w:p w14:paraId="3CF4F0D5" w14:textId="707482D9" w:rsidR="003110D0" w:rsidRDefault="003110D0" w:rsidP="003D394C">
            <w:pPr>
              <w:jc w:val="center"/>
              <w:rPr>
                <w:b/>
                <w:bCs/>
                <w:noProof/>
              </w:rPr>
            </w:pPr>
          </w:p>
        </w:tc>
      </w:tr>
      <w:tr w:rsidR="003110D0" w14:paraId="414FDB84" w14:textId="77777777" w:rsidTr="003110D0">
        <w:tc>
          <w:tcPr>
            <w:tcW w:w="1264" w:type="dxa"/>
          </w:tcPr>
          <w:p w14:paraId="5ED29123" w14:textId="77777777" w:rsidR="003110D0" w:rsidRPr="00A96901" w:rsidRDefault="003110D0" w:rsidP="00064287">
            <w:pPr>
              <w:rPr>
                <w:b/>
                <w:bCs/>
                <w:noProof/>
              </w:rPr>
            </w:pPr>
            <w:r w:rsidRPr="00A96901">
              <w:rPr>
                <w:b/>
                <w:bCs/>
                <w:noProof/>
              </w:rPr>
              <w:t xml:space="preserve">St 901 </w:t>
            </w:r>
          </w:p>
        </w:tc>
        <w:tc>
          <w:tcPr>
            <w:tcW w:w="2527" w:type="dxa"/>
          </w:tcPr>
          <w:p w14:paraId="4F16DFEE" w14:textId="67A294B7" w:rsidR="003110D0" w:rsidRDefault="003110D0" w:rsidP="00064287">
            <w:pPr>
              <w:rPr>
                <w:noProof/>
              </w:rPr>
            </w:pPr>
            <w:r>
              <w:rPr>
                <w:noProof/>
              </w:rPr>
              <w:t xml:space="preserve">5. April </w:t>
            </w:r>
          </w:p>
        </w:tc>
        <w:tc>
          <w:tcPr>
            <w:tcW w:w="3606" w:type="dxa"/>
          </w:tcPr>
          <w:p w14:paraId="3B997CBC" w14:textId="0973228B" w:rsidR="003110D0" w:rsidRDefault="003110D0" w:rsidP="00064287">
            <w:pPr>
              <w:rPr>
                <w:noProof/>
              </w:rPr>
            </w:pPr>
            <w:r>
              <w:rPr>
                <w:noProof/>
              </w:rPr>
              <w:t>Samples w</w:t>
            </w:r>
            <w:r w:rsidR="001B3BC5">
              <w:rPr>
                <w:noProof/>
              </w:rPr>
              <w:t>ere</w:t>
            </w:r>
            <w:r>
              <w:rPr>
                <w:noProof/>
              </w:rPr>
              <w:t xml:space="preserve"> discharded by mistake </w:t>
            </w:r>
          </w:p>
        </w:tc>
        <w:tc>
          <w:tcPr>
            <w:tcW w:w="1732" w:type="dxa"/>
          </w:tcPr>
          <w:p w14:paraId="30EE4EC0" w14:textId="77777777" w:rsidR="003110D0" w:rsidRDefault="003110D0" w:rsidP="00064287">
            <w:pPr>
              <w:rPr>
                <w:noProof/>
              </w:rPr>
            </w:pPr>
          </w:p>
        </w:tc>
      </w:tr>
      <w:tr w:rsidR="003110D0" w14:paraId="1F6A7E3E" w14:textId="77777777" w:rsidTr="003110D0">
        <w:tc>
          <w:tcPr>
            <w:tcW w:w="1264" w:type="dxa"/>
          </w:tcPr>
          <w:p w14:paraId="2FA52089" w14:textId="77777777" w:rsidR="003110D0" w:rsidRPr="00A96901" w:rsidRDefault="003110D0" w:rsidP="00064287">
            <w:pPr>
              <w:rPr>
                <w:b/>
                <w:bCs/>
                <w:noProof/>
              </w:rPr>
            </w:pPr>
            <w:r w:rsidRPr="00A96901">
              <w:rPr>
                <w:b/>
                <w:bCs/>
                <w:noProof/>
              </w:rPr>
              <w:t>St 90</w:t>
            </w:r>
            <w:r>
              <w:rPr>
                <w:b/>
                <w:bCs/>
                <w:noProof/>
              </w:rPr>
              <w:t>2</w:t>
            </w:r>
          </w:p>
        </w:tc>
        <w:tc>
          <w:tcPr>
            <w:tcW w:w="2527" w:type="dxa"/>
          </w:tcPr>
          <w:p w14:paraId="6CDDE97B" w14:textId="2DED6E58" w:rsidR="003110D0" w:rsidRDefault="003110D0" w:rsidP="00064287">
            <w:pPr>
              <w:rPr>
                <w:noProof/>
              </w:rPr>
            </w:pPr>
            <w:r>
              <w:rPr>
                <w:noProof/>
              </w:rPr>
              <w:t>24. April</w:t>
            </w:r>
          </w:p>
        </w:tc>
        <w:tc>
          <w:tcPr>
            <w:tcW w:w="3606" w:type="dxa"/>
          </w:tcPr>
          <w:p w14:paraId="1852F8FD" w14:textId="55DBC734" w:rsidR="003110D0" w:rsidRDefault="003110D0" w:rsidP="00064287">
            <w:pPr>
              <w:rPr>
                <w:noProof/>
              </w:rPr>
            </w:pPr>
            <w:r>
              <w:rPr>
                <w:rStyle w:val="alt-edited"/>
                <w:lang w:val="en"/>
              </w:rPr>
              <w:t>Primarily colonial marine diatom (bloom), very dense</w:t>
            </w:r>
          </w:p>
        </w:tc>
        <w:tc>
          <w:tcPr>
            <w:tcW w:w="1732" w:type="dxa"/>
          </w:tcPr>
          <w:p w14:paraId="655C425B" w14:textId="77777777" w:rsidR="003110D0" w:rsidRDefault="003110D0" w:rsidP="00064287">
            <w:pPr>
              <w:rPr>
                <w:noProof/>
              </w:rPr>
            </w:pPr>
          </w:p>
        </w:tc>
      </w:tr>
      <w:tr w:rsidR="003110D0" w14:paraId="694313D7" w14:textId="77777777" w:rsidTr="003110D0">
        <w:tc>
          <w:tcPr>
            <w:tcW w:w="1264" w:type="dxa"/>
          </w:tcPr>
          <w:p w14:paraId="5379DA8D" w14:textId="77777777" w:rsidR="003110D0" w:rsidRPr="00A96901" w:rsidRDefault="003110D0" w:rsidP="00064287">
            <w:pPr>
              <w:rPr>
                <w:b/>
                <w:bCs/>
                <w:noProof/>
              </w:rPr>
            </w:pPr>
            <w:r w:rsidRPr="00A96901">
              <w:rPr>
                <w:b/>
                <w:bCs/>
                <w:noProof/>
              </w:rPr>
              <w:t>St 90</w:t>
            </w:r>
            <w:r>
              <w:rPr>
                <w:b/>
                <w:bCs/>
                <w:noProof/>
              </w:rPr>
              <w:t>3</w:t>
            </w:r>
          </w:p>
        </w:tc>
        <w:tc>
          <w:tcPr>
            <w:tcW w:w="2527" w:type="dxa"/>
          </w:tcPr>
          <w:p w14:paraId="04C23EC0" w14:textId="5E383905" w:rsidR="003110D0" w:rsidRDefault="003110D0" w:rsidP="00064287">
            <w:pPr>
              <w:rPr>
                <w:noProof/>
              </w:rPr>
            </w:pPr>
            <w:r>
              <w:rPr>
                <w:noProof/>
              </w:rPr>
              <w:t>30. April</w:t>
            </w:r>
          </w:p>
        </w:tc>
        <w:tc>
          <w:tcPr>
            <w:tcW w:w="3606" w:type="dxa"/>
          </w:tcPr>
          <w:p w14:paraId="2AEDF1F7" w14:textId="034AA05A" w:rsidR="003110D0" w:rsidRDefault="003110D0" w:rsidP="00064287">
            <w:pPr>
              <w:rPr>
                <w:noProof/>
              </w:rPr>
            </w:pPr>
            <w:r>
              <w:rPr>
                <w:rStyle w:val="alt-edited"/>
                <w:lang w:val="en"/>
              </w:rPr>
              <w:t>Primarily colonial marine diatom (bloom), very dense</w:t>
            </w:r>
          </w:p>
        </w:tc>
        <w:tc>
          <w:tcPr>
            <w:tcW w:w="1732" w:type="dxa"/>
          </w:tcPr>
          <w:p w14:paraId="0FB68CC5" w14:textId="77777777" w:rsidR="003110D0" w:rsidRDefault="003110D0" w:rsidP="00064287">
            <w:pPr>
              <w:rPr>
                <w:noProof/>
              </w:rPr>
            </w:pPr>
          </w:p>
        </w:tc>
      </w:tr>
      <w:tr w:rsidR="003110D0" w14:paraId="75E6E3B7" w14:textId="77777777" w:rsidTr="003110D0">
        <w:tc>
          <w:tcPr>
            <w:tcW w:w="1264" w:type="dxa"/>
          </w:tcPr>
          <w:p w14:paraId="4D5D1ABD" w14:textId="77777777" w:rsidR="003110D0" w:rsidRPr="00A96901" w:rsidRDefault="003110D0" w:rsidP="00064287">
            <w:pPr>
              <w:rPr>
                <w:b/>
                <w:bCs/>
                <w:noProof/>
              </w:rPr>
            </w:pPr>
            <w:r w:rsidRPr="00A96901">
              <w:rPr>
                <w:b/>
                <w:bCs/>
                <w:noProof/>
              </w:rPr>
              <w:t>St 90</w:t>
            </w:r>
            <w:r>
              <w:rPr>
                <w:b/>
                <w:bCs/>
                <w:noProof/>
              </w:rPr>
              <w:t>4</w:t>
            </w:r>
            <w:r w:rsidRPr="00A96901">
              <w:rPr>
                <w:b/>
                <w:bCs/>
                <w:noProof/>
              </w:rPr>
              <w:t xml:space="preserve"> </w:t>
            </w:r>
          </w:p>
        </w:tc>
        <w:tc>
          <w:tcPr>
            <w:tcW w:w="2527" w:type="dxa"/>
          </w:tcPr>
          <w:p w14:paraId="07D79344" w14:textId="685C381C" w:rsidR="003110D0" w:rsidRDefault="003110D0" w:rsidP="00064287">
            <w:pPr>
              <w:rPr>
                <w:noProof/>
              </w:rPr>
            </w:pPr>
            <w:r>
              <w:rPr>
                <w:noProof/>
              </w:rPr>
              <w:t xml:space="preserve">12. May </w:t>
            </w:r>
          </w:p>
        </w:tc>
        <w:tc>
          <w:tcPr>
            <w:tcW w:w="3606" w:type="dxa"/>
          </w:tcPr>
          <w:p w14:paraId="74393991" w14:textId="60F6568A" w:rsidR="003110D0" w:rsidRDefault="003110D0" w:rsidP="00064287">
            <w:pPr>
              <w:rPr>
                <w:noProof/>
              </w:rPr>
            </w:pPr>
            <w:r>
              <w:rPr>
                <w:rStyle w:val="alt-edited"/>
                <w:lang w:val="en"/>
              </w:rPr>
              <w:t>Primarily colonial marine diatom (bloom), very dense</w:t>
            </w:r>
          </w:p>
        </w:tc>
        <w:tc>
          <w:tcPr>
            <w:tcW w:w="1732" w:type="dxa"/>
          </w:tcPr>
          <w:p w14:paraId="260055C3" w14:textId="77777777" w:rsidR="003110D0" w:rsidRDefault="003110D0" w:rsidP="00064287">
            <w:pPr>
              <w:rPr>
                <w:noProof/>
              </w:rPr>
            </w:pPr>
          </w:p>
        </w:tc>
      </w:tr>
      <w:tr w:rsidR="003110D0" w14:paraId="35212AB5" w14:textId="77777777" w:rsidTr="003110D0">
        <w:tc>
          <w:tcPr>
            <w:tcW w:w="1264" w:type="dxa"/>
          </w:tcPr>
          <w:p w14:paraId="35BAE76E" w14:textId="77777777" w:rsidR="003110D0" w:rsidRPr="00A96901" w:rsidRDefault="003110D0" w:rsidP="00064287">
            <w:pPr>
              <w:rPr>
                <w:b/>
                <w:bCs/>
                <w:noProof/>
              </w:rPr>
            </w:pPr>
            <w:r w:rsidRPr="00A96901">
              <w:rPr>
                <w:b/>
                <w:bCs/>
                <w:noProof/>
              </w:rPr>
              <w:t>St 90</w:t>
            </w:r>
            <w:r>
              <w:rPr>
                <w:b/>
                <w:bCs/>
                <w:noProof/>
              </w:rPr>
              <w:t>5</w:t>
            </w:r>
            <w:r w:rsidRPr="00A96901">
              <w:rPr>
                <w:b/>
                <w:bCs/>
                <w:noProof/>
              </w:rPr>
              <w:t xml:space="preserve"> </w:t>
            </w:r>
          </w:p>
        </w:tc>
        <w:tc>
          <w:tcPr>
            <w:tcW w:w="2527" w:type="dxa"/>
          </w:tcPr>
          <w:p w14:paraId="5E4D3BDA" w14:textId="49C6039F" w:rsidR="003110D0" w:rsidRDefault="003110D0" w:rsidP="00064287">
            <w:pPr>
              <w:rPr>
                <w:noProof/>
              </w:rPr>
            </w:pPr>
            <w:r>
              <w:rPr>
                <w:noProof/>
              </w:rPr>
              <w:t xml:space="preserve">17. May </w:t>
            </w:r>
          </w:p>
        </w:tc>
        <w:tc>
          <w:tcPr>
            <w:tcW w:w="3606" w:type="dxa"/>
          </w:tcPr>
          <w:p w14:paraId="53FE12AE" w14:textId="188C3D20" w:rsidR="003110D0" w:rsidRDefault="003110D0" w:rsidP="00064287">
            <w:pPr>
              <w:rPr>
                <w:noProof/>
              </w:rPr>
            </w:pPr>
            <w:r>
              <w:rPr>
                <w:rStyle w:val="alt-edited"/>
                <w:lang w:val="en"/>
              </w:rPr>
              <w:t>colonial marine diatom, some zooplankton, some eggs</w:t>
            </w:r>
          </w:p>
        </w:tc>
        <w:tc>
          <w:tcPr>
            <w:tcW w:w="1732" w:type="dxa"/>
          </w:tcPr>
          <w:p w14:paraId="3399FA39" w14:textId="77777777" w:rsidR="003110D0" w:rsidRDefault="003110D0" w:rsidP="00064287">
            <w:pPr>
              <w:rPr>
                <w:noProof/>
              </w:rPr>
            </w:pPr>
          </w:p>
        </w:tc>
      </w:tr>
      <w:tr w:rsidR="003110D0" w14:paraId="24DD5772" w14:textId="77777777" w:rsidTr="003110D0">
        <w:tc>
          <w:tcPr>
            <w:tcW w:w="1264" w:type="dxa"/>
          </w:tcPr>
          <w:p w14:paraId="54703EF7" w14:textId="77777777" w:rsidR="003110D0" w:rsidRPr="00A96901" w:rsidRDefault="003110D0" w:rsidP="00064287">
            <w:pPr>
              <w:rPr>
                <w:b/>
                <w:bCs/>
                <w:noProof/>
              </w:rPr>
            </w:pPr>
            <w:r w:rsidRPr="00A96901">
              <w:rPr>
                <w:b/>
                <w:bCs/>
                <w:noProof/>
              </w:rPr>
              <w:t>St 90</w:t>
            </w:r>
            <w:r>
              <w:rPr>
                <w:b/>
                <w:bCs/>
                <w:noProof/>
              </w:rPr>
              <w:t>6</w:t>
            </w:r>
            <w:r w:rsidRPr="00A96901">
              <w:rPr>
                <w:b/>
                <w:bCs/>
                <w:noProof/>
              </w:rPr>
              <w:t xml:space="preserve"> </w:t>
            </w:r>
          </w:p>
        </w:tc>
        <w:tc>
          <w:tcPr>
            <w:tcW w:w="2527" w:type="dxa"/>
          </w:tcPr>
          <w:p w14:paraId="712C6211" w14:textId="0767291E" w:rsidR="003110D0" w:rsidRDefault="003110D0" w:rsidP="00064287">
            <w:pPr>
              <w:rPr>
                <w:noProof/>
              </w:rPr>
            </w:pPr>
            <w:r>
              <w:rPr>
                <w:noProof/>
              </w:rPr>
              <w:t xml:space="preserve">25. May </w:t>
            </w:r>
          </w:p>
        </w:tc>
        <w:tc>
          <w:tcPr>
            <w:tcW w:w="3606" w:type="dxa"/>
          </w:tcPr>
          <w:p w14:paraId="4EBB2C4C" w14:textId="43ECA741" w:rsidR="003110D0" w:rsidRDefault="003110D0" w:rsidP="00064287">
            <w:pPr>
              <w:rPr>
                <w:noProof/>
              </w:rPr>
            </w:pPr>
            <w:r>
              <w:rPr>
                <w:noProof/>
              </w:rPr>
              <w:t>Only a few diatoms, eggs, zooplankton, not very dense</w:t>
            </w:r>
          </w:p>
        </w:tc>
        <w:tc>
          <w:tcPr>
            <w:tcW w:w="1732" w:type="dxa"/>
          </w:tcPr>
          <w:p w14:paraId="613AB923" w14:textId="77777777" w:rsidR="003110D0" w:rsidRDefault="003110D0" w:rsidP="00064287">
            <w:pPr>
              <w:rPr>
                <w:noProof/>
              </w:rPr>
            </w:pPr>
          </w:p>
        </w:tc>
      </w:tr>
      <w:tr w:rsidR="003110D0" w14:paraId="7DEC0FA6" w14:textId="77777777" w:rsidTr="003110D0">
        <w:tc>
          <w:tcPr>
            <w:tcW w:w="1264" w:type="dxa"/>
          </w:tcPr>
          <w:p w14:paraId="5A70812F" w14:textId="77777777" w:rsidR="003110D0" w:rsidRPr="00A96901" w:rsidRDefault="003110D0" w:rsidP="00064287">
            <w:pPr>
              <w:rPr>
                <w:b/>
                <w:bCs/>
                <w:noProof/>
              </w:rPr>
            </w:pPr>
            <w:r w:rsidRPr="00A96901">
              <w:rPr>
                <w:b/>
                <w:bCs/>
                <w:noProof/>
              </w:rPr>
              <w:t>St 90</w:t>
            </w:r>
            <w:r>
              <w:rPr>
                <w:b/>
                <w:bCs/>
                <w:noProof/>
              </w:rPr>
              <w:t>7</w:t>
            </w:r>
            <w:r w:rsidRPr="00A96901">
              <w:rPr>
                <w:b/>
                <w:bCs/>
                <w:noProof/>
              </w:rPr>
              <w:t xml:space="preserve"> </w:t>
            </w:r>
          </w:p>
        </w:tc>
        <w:tc>
          <w:tcPr>
            <w:tcW w:w="2527" w:type="dxa"/>
          </w:tcPr>
          <w:p w14:paraId="2918E0EF" w14:textId="6B60CE80" w:rsidR="003110D0" w:rsidRDefault="003110D0" w:rsidP="00064287">
            <w:pPr>
              <w:rPr>
                <w:noProof/>
              </w:rPr>
            </w:pPr>
            <w:r>
              <w:rPr>
                <w:noProof/>
              </w:rPr>
              <w:t xml:space="preserve">31. May </w:t>
            </w:r>
          </w:p>
        </w:tc>
        <w:tc>
          <w:tcPr>
            <w:tcW w:w="3606" w:type="dxa"/>
          </w:tcPr>
          <w:p w14:paraId="3A7A0A24" w14:textId="5EED5944" w:rsidR="003110D0" w:rsidRDefault="003110D0" w:rsidP="00064287">
            <w:pPr>
              <w:rPr>
                <w:noProof/>
              </w:rPr>
            </w:pPr>
            <w:r>
              <w:rPr>
                <w:noProof/>
              </w:rPr>
              <w:t>Only a few diatoms, eggs, zooplankton, not very dense</w:t>
            </w:r>
          </w:p>
        </w:tc>
        <w:tc>
          <w:tcPr>
            <w:tcW w:w="1732" w:type="dxa"/>
          </w:tcPr>
          <w:p w14:paraId="1C6F891E" w14:textId="77777777" w:rsidR="003110D0" w:rsidRDefault="003110D0" w:rsidP="00064287">
            <w:pPr>
              <w:rPr>
                <w:noProof/>
              </w:rPr>
            </w:pPr>
          </w:p>
        </w:tc>
      </w:tr>
      <w:tr w:rsidR="003110D0" w:rsidRPr="00E17C4F" w14:paraId="65CDE52F" w14:textId="77777777" w:rsidTr="003110D0">
        <w:tc>
          <w:tcPr>
            <w:tcW w:w="1264" w:type="dxa"/>
          </w:tcPr>
          <w:p w14:paraId="642145A5" w14:textId="77777777" w:rsidR="003110D0" w:rsidRPr="00A96901" w:rsidRDefault="003110D0" w:rsidP="00064287">
            <w:pPr>
              <w:rPr>
                <w:b/>
                <w:bCs/>
                <w:noProof/>
              </w:rPr>
            </w:pPr>
            <w:r w:rsidRPr="00A96901">
              <w:rPr>
                <w:b/>
                <w:bCs/>
                <w:noProof/>
              </w:rPr>
              <w:t>St 90</w:t>
            </w:r>
            <w:r>
              <w:rPr>
                <w:b/>
                <w:bCs/>
                <w:noProof/>
              </w:rPr>
              <w:t>8</w:t>
            </w:r>
            <w:r w:rsidRPr="00A96901">
              <w:rPr>
                <w:b/>
                <w:bCs/>
                <w:noProof/>
              </w:rPr>
              <w:t xml:space="preserve"> </w:t>
            </w:r>
          </w:p>
        </w:tc>
        <w:tc>
          <w:tcPr>
            <w:tcW w:w="2527" w:type="dxa"/>
          </w:tcPr>
          <w:p w14:paraId="6B79ABF9" w14:textId="09D87381" w:rsidR="003110D0" w:rsidRDefault="003110D0" w:rsidP="00064287">
            <w:pPr>
              <w:rPr>
                <w:noProof/>
              </w:rPr>
            </w:pPr>
            <w:r>
              <w:rPr>
                <w:noProof/>
              </w:rPr>
              <w:t xml:space="preserve">8. June </w:t>
            </w:r>
          </w:p>
        </w:tc>
        <w:tc>
          <w:tcPr>
            <w:tcW w:w="3606" w:type="dxa"/>
          </w:tcPr>
          <w:p w14:paraId="35C751EA" w14:textId="59837B33" w:rsidR="003110D0" w:rsidRPr="00E17C4F" w:rsidRDefault="003110D0" w:rsidP="00064287">
            <w:pPr>
              <w:rPr>
                <w:noProof/>
              </w:rPr>
            </w:pPr>
            <w:r w:rsidRPr="00E17C4F">
              <w:rPr>
                <w:noProof/>
              </w:rPr>
              <w:t>Denser zooplankton</w:t>
            </w:r>
            <w:r w:rsidR="00E17C4F" w:rsidRPr="00E17C4F">
              <w:rPr>
                <w:noProof/>
              </w:rPr>
              <w:t xml:space="preserve">, denser diatom as in 907 but </w:t>
            </w:r>
            <w:r w:rsidR="00E17C4F">
              <w:rPr>
                <w:noProof/>
              </w:rPr>
              <w:t>not as dense as 902-904</w:t>
            </w:r>
          </w:p>
        </w:tc>
        <w:tc>
          <w:tcPr>
            <w:tcW w:w="1732" w:type="dxa"/>
          </w:tcPr>
          <w:p w14:paraId="65C586B6" w14:textId="77777777" w:rsidR="003110D0" w:rsidRPr="00E17C4F" w:rsidRDefault="003110D0" w:rsidP="00064287">
            <w:pPr>
              <w:rPr>
                <w:noProof/>
              </w:rPr>
            </w:pPr>
          </w:p>
        </w:tc>
      </w:tr>
      <w:tr w:rsidR="003110D0" w14:paraId="1BACE50E" w14:textId="77777777" w:rsidTr="003110D0">
        <w:tc>
          <w:tcPr>
            <w:tcW w:w="1264" w:type="dxa"/>
          </w:tcPr>
          <w:p w14:paraId="26DE1996" w14:textId="77777777" w:rsidR="003110D0" w:rsidRPr="00A96901" w:rsidRDefault="003110D0" w:rsidP="00064287">
            <w:pPr>
              <w:rPr>
                <w:b/>
                <w:bCs/>
                <w:noProof/>
              </w:rPr>
            </w:pPr>
            <w:r w:rsidRPr="00A96901">
              <w:rPr>
                <w:b/>
                <w:bCs/>
                <w:noProof/>
              </w:rPr>
              <w:t>St 90</w:t>
            </w:r>
            <w:r>
              <w:rPr>
                <w:b/>
                <w:bCs/>
                <w:noProof/>
              </w:rPr>
              <w:t>9</w:t>
            </w:r>
            <w:r w:rsidRPr="00A96901">
              <w:rPr>
                <w:b/>
                <w:bCs/>
                <w:noProof/>
              </w:rPr>
              <w:t xml:space="preserve"> </w:t>
            </w:r>
          </w:p>
        </w:tc>
        <w:tc>
          <w:tcPr>
            <w:tcW w:w="2527" w:type="dxa"/>
          </w:tcPr>
          <w:p w14:paraId="31885D58" w14:textId="78D0F275" w:rsidR="003110D0" w:rsidRDefault="003110D0" w:rsidP="00064287">
            <w:pPr>
              <w:rPr>
                <w:noProof/>
              </w:rPr>
            </w:pPr>
            <w:r>
              <w:rPr>
                <w:noProof/>
              </w:rPr>
              <w:t>14. June</w:t>
            </w:r>
          </w:p>
        </w:tc>
        <w:tc>
          <w:tcPr>
            <w:tcW w:w="3606" w:type="dxa"/>
          </w:tcPr>
          <w:p w14:paraId="5771C83E" w14:textId="6C7E56EA" w:rsidR="003110D0" w:rsidRDefault="00E17C4F" w:rsidP="00064287">
            <w:pPr>
              <w:rPr>
                <w:noProof/>
              </w:rPr>
            </w:pPr>
            <w:r>
              <w:rPr>
                <w:noProof/>
              </w:rPr>
              <w:t>Lots of copepods, needle shape diatoms</w:t>
            </w:r>
          </w:p>
        </w:tc>
        <w:tc>
          <w:tcPr>
            <w:tcW w:w="1732" w:type="dxa"/>
          </w:tcPr>
          <w:p w14:paraId="1D7E91D2" w14:textId="77777777" w:rsidR="003110D0" w:rsidRDefault="003110D0" w:rsidP="00064287">
            <w:pPr>
              <w:rPr>
                <w:noProof/>
              </w:rPr>
            </w:pPr>
          </w:p>
        </w:tc>
      </w:tr>
      <w:tr w:rsidR="003110D0" w14:paraId="76F28CB7" w14:textId="77777777" w:rsidTr="003110D0">
        <w:tc>
          <w:tcPr>
            <w:tcW w:w="1264" w:type="dxa"/>
          </w:tcPr>
          <w:p w14:paraId="52DC13AA" w14:textId="77777777" w:rsidR="003110D0" w:rsidRPr="00A96901" w:rsidRDefault="003110D0" w:rsidP="00064287">
            <w:pPr>
              <w:rPr>
                <w:b/>
                <w:bCs/>
                <w:noProof/>
              </w:rPr>
            </w:pPr>
            <w:r w:rsidRPr="00A96901">
              <w:rPr>
                <w:b/>
                <w:bCs/>
                <w:noProof/>
              </w:rPr>
              <w:t>St 9</w:t>
            </w:r>
            <w:r>
              <w:rPr>
                <w:b/>
                <w:bCs/>
                <w:noProof/>
              </w:rPr>
              <w:t>10</w:t>
            </w:r>
            <w:r w:rsidRPr="00A96901">
              <w:rPr>
                <w:b/>
                <w:bCs/>
                <w:noProof/>
              </w:rPr>
              <w:t xml:space="preserve"> </w:t>
            </w:r>
          </w:p>
        </w:tc>
        <w:tc>
          <w:tcPr>
            <w:tcW w:w="2527" w:type="dxa"/>
          </w:tcPr>
          <w:p w14:paraId="5FEB48D5" w14:textId="5ECCED71" w:rsidR="003110D0" w:rsidRDefault="003110D0" w:rsidP="00064287">
            <w:pPr>
              <w:rPr>
                <w:noProof/>
              </w:rPr>
            </w:pPr>
            <w:r>
              <w:rPr>
                <w:noProof/>
              </w:rPr>
              <w:t>22. June</w:t>
            </w:r>
          </w:p>
        </w:tc>
        <w:tc>
          <w:tcPr>
            <w:tcW w:w="3606" w:type="dxa"/>
          </w:tcPr>
          <w:p w14:paraId="6055F8AE" w14:textId="561EDE89" w:rsidR="003110D0" w:rsidRDefault="00E17C4F" w:rsidP="00064287">
            <w:pPr>
              <w:rPr>
                <w:noProof/>
              </w:rPr>
            </w:pPr>
            <w:r>
              <w:rPr>
                <w:noProof/>
              </w:rPr>
              <w:t>Lots of larvaes, needle shape diatoms</w:t>
            </w:r>
          </w:p>
        </w:tc>
        <w:tc>
          <w:tcPr>
            <w:tcW w:w="1732" w:type="dxa"/>
          </w:tcPr>
          <w:p w14:paraId="664B6F1D" w14:textId="77777777" w:rsidR="003110D0" w:rsidRDefault="003110D0" w:rsidP="00064287">
            <w:pPr>
              <w:rPr>
                <w:noProof/>
              </w:rPr>
            </w:pPr>
          </w:p>
        </w:tc>
      </w:tr>
      <w:tr w:rsidR="003110D0" w14:paraId="3EB19DC2" w14:textId="77777777" w:rsidTr="003110D0">
        <w:tc>
          <w:tcPr>
            <w:tcW w:w="1264" w:type="dxa"/>
          </w:tcPr>
          <w:p w14:paraId="520D38DF" w14:textId="77777777" w:rsidR="003110D0" w:rsidRPr="00A96901" w:rsidRDefault="003110D0" w:rsidP="00064287">
            <w:pPr>
              <w:rPr>
                <w:b/>
                <w:bCs/>
                <w:noProof/>
              </w:rPr>
            </w:pPr>
            <w:r w:rsidRPr="00A96901">
              <w:rPr>
                <w:b/>
                <w:bCs/>
                <w:noProof/>
              </w:rPr>
              <w:t>St 9</w:t>
            </w:r>
            <w:r>
              <w:rPr>
                <w:b/>
                <w:bCs/>
                <w:noProof/>
              </w:rPr>
              <w:t>11</w:t>
            </w:r>
            <w:r w:rsidRPr="00A96901">
              <w:rPr>
                <w:b/>
                <w:bCs/>
                <w:noProof/>
              </w:rPr>
              <w:t xml:space="preserve"> </w:t>
            </w:r>
          </w:p>
        </w:tc>
        <w:tc>
          <w:tcPr>
            <w:tcW w:w="2527" w:type="dxa"/>
          </w:tcPr>
          <w:p w14:paraId="604BAE88" w14:textId="051A9FF0" w:rsidR="003110D0" w:rsidRDefault="003110D0" w:rsidP="00064287">
            <w:pPr>
              <w:rPr>
                <w:noProof/>
              </w:rPr>
            </w:pPr>
            <w:r>
              <w:rPr>
                <w:noProof/>
              </w:rPr>
              <w:t>28. June</w:t>
            </w:r>
          </w:p>
        </w:tc>
        <w:tc>
          <w:tcPr>
            <w:tcW w:w="3606" w:type="dxa"/>
          </w:tcPr>
          <w:p w14:paraId="52738A58" w14:textId="08ECD6D5" w:rsidR="003110D0" w:rsidRDefault="00E17C4F" w:rsidP="00064287">
            <w:pPr>
              <w:rPr>
                <w:noProof/>
              </w:rPr>
            </w:pPr>
            <w:r>
              <w:rPr>
                <w:noProof/>
              </w:rPr>
              <w:t>Diatoms, some big larvaes</w:t>
            </w:r>
          </w:p>
        </w:tc>
        <w:tc>
          <w:tcPr>
            <w:tcW w:w="1732" w:type="dxa"/>
          </w:tcPr>
          <w:p w14:paraId="54398BB6" w14:textId="77777777" w:rsidR="003110D0" w:rsidRDefault="003110D0" w:rsidP="00064287">
            <w:pPr>
              <w:rPr>
                <w:noProof/>
              </w:rPr>
            </w:pPr>
          </w:p>
        </w:tc>
      </w:tr>
      <w:tr w:rsidR="003D394C" w14:paraId="3C4F9BB3" w14:textId="77777777" w:rsidTr="003110D0">
        <w:tc>
          <w:tcPr>
            <w:tcW w:w="1264" w:type="dxa"/>
          </w:tcPr>
          <w:p w14:paraId="3EFDF0BF" w14:textId="77777777" w:rsidR="003D394C" w:rsidRPr="00A96901" w:rsidRDefault="003D394C" w:rsidP="003D394C">
            <w:pPr>
              <w:rPr>
                <w:b/>
                <w:bCs/>
                <w:noProof/>
              </w:rPr>
            </w:pPr>
            <w:r w:rsidRPr="00A96901">
              <w:rPr>
                <w:b/>
                <w:bCs/>
                <w:noProof/>
              </w:rPr>
              <w:t>St 9</w:t>
            </w:r>
            <w:r>
              <w:rPr>
                <w:b/>
                <w:bCs/>
                <w:noProof/>
              </w:rPr>
              <w:t>12</w:t>
            </w:r>
            <w:r w:rsidRPr="00A96901">
              <w:rPr>
                <w:b/>
                <w:bCs/>
                <w:noProof/>
              </w:rPr>
              <w:t xml:space="preserve"> </w:t>
            </w:r>
          </w:p>
        </w:tc>
        <w:tc>
          <w:tcPr>
            <w:tcW w:w="2527" w:type="dxa"/>
          </w:tcPr>
          <w:p w14:paraId="2F099DFD" w14:textId="66C5A6FB" w:rsidR="003D394C" w:rsidRDefault="003D394C" w:rsidP="003D394C">
            <w:pPr>
              <w:rPr>
                <w:noProof/>
              </w:rPr>
            </w:pPr>
            <w:r>
              <w:rPr>
                <w:noProof/>
              </w:rPr>
              <w:t xml:space="preserve">6. July </w:t>
            </w:r>
          </w:p>
        </w:tc>
        <w:tc>
          <w:tcPr>
            <w:tcW w:w="3606" w:type="dxa"/>
          </w:tcPr>
          <w:p w14:paraId="1EFEBB25" w14:textId="2D6EFF10" w:rsidR="003D394C" w:rsidRDefault="003D394C" w:rsidP="003D394C">
            <w:pPr>
              <w:spacing w:after="160" w:line="259" w:lineRule="auto"/>
              <w:rPr>
                <w:noProof/>
              </w:rPr>
            </w:pPr>
            <w:r>
              <w:t>some d</w:t>
            </w:r>
            <w:r>
              <w:rPr>
                <w:noProof/>
              </w:rPr>
              <w:t>iatoms, some larvaes, some eggs not very dense</w:t>
            </w:r>
          </w:p>
        </w:tc>
        <w:tc>
          <w:tcPr>
            <w:tcW w:w="1732" w:type="dxa"/>
          </w:tcPr>
          <w:p w14:paraId="11A9DB52" w14:textId="77777777" w:rsidR="003D394C" w:rsidRDefault="003D394C" w:rsidP="003D394C">
            <w:pPr>
              <w:rPr>
                <w:noProof/>
              </w:rPr>
            </w:pPr>
          </w:p>
        </w:tc>
      </w:tr>
      <w:tr w:rsidR="003D394C" w14:paraId="4B959AB4" w14:textId="77777777" w:rsidTr="003110D0">
        <w:tc>
          <w:tcPr>
            <w:tcW w:w="1264" w:type="dxa"/>
          </w:tcPr>
          <w:p w14:paraId="551503BC" w14:textId="77777777" w:rsidR="003D394C" w:rsidRPr="00A96901" w:rsidRDefault="003D394C" w:rsidP="003D394C">
            <w:pPr>
              <w:rPr>
                <w:b/>
                <w:bCs/>
                <w:noProof/>
              </w:rPr>
            </w:pPr>
            <w:r>
              <w:rPr>
                <w:b/>
                <w:bCs/>
                <w:noProof/>
              </w:rPr>
              <w:t>St 913</w:t>
            </w:r>
          </w:p>
        </w:tc>
        <w:tc>
          <w:tcPr>
            <w:tcW w:w="2527" w:type="dxa"/>
          </w:tcPr>
          <w:p w14:paraId="223D17BE" w14:textId="47A3D189" w:rsidR="003D394C" w:rsidRDefault="003D394C" w:rsidP="003D394C">
            <w:pPr>
              <w:rPr>
                <w:noProof/>
              </w:rPr>
            </w:pPr>
            <w:r>
              <w:rPr>
                <w:noProof/>
              </w:rPr>
              <w:t xml:space="preserve">12. July </w:t>
            </w:r>
          </w:p>
        </w:tc>
        <w:tc>
          <w:tcPr>
            <w:tcW w:w="3606" w:type="dxa"/>
          </w:tcPr>
          <w:p w14:paraId="1CC4A2B3" w14:textId="5ED6396B" w:rsidR="003D394C" w:rsidRDefault="003D394C" w:rsidP="003D394C">
            <w:pPr>
              <w:rPr>
                <w:noProof/>
              </w:rPr>
            </w:pPr>
            <w:r>
              <w:rPr>
                <w:noProof/>
              </w:rPr>
              <w:t>Some diatoms, lots of ostracods, some mussle larvaes</w:t>
            </w:r>
          </w:p>
        </w:tc>
        <w:tc>
          <w:tcPr>
            <w:tcW w:w="1732" w:type="dxa"/>
          </w:tcPr>
          <w:p w14:paraId="7A8496AE" w14:textId="77777777" w:rsidR="003D394C" w:rsidRDefault="003D394C" w:rsidP="003D394C">
            <w:pPr>
              <w:rPr>
                <w:noProof/>
              </w:rPr>
            </w:pPr>
          </w:p>
        </w:tc>
      </w:tr>
      <w:tr w:rsidR="003D394C" w:rsidRPr="00DB7AE3" w14:paraId="7E19C8A8" w14:textId="77777777" w:rsidTr="003110D0">
        <w:tc>
          <w:tcPr>
            <w:tcW w:w="1264" w:type="dxa"/>
          </w:tcPr>
          <w:p w14:paraId="455CD138" w14:textId="77777777" w:rsidR="003D394C" w:rsidRPr="00A96901" w:rsidRDefault="003D394C" w:rsidP="003D394C">
            <w:pPr>
              <w:rPr>
                <w:b/>
                <w:bCs/>
                <w:noProof/>
              </w:rPr>
            </w:pPr>
            <w:r>
              <w:rPr>
                <w:b/>
                <w:bCs/>
                <w:noProof/>
              </w:rPr>
              <w:t>St 914</w:t>
            </w:r>
          </w:p>
        </w:tc>
        <w:tc>
          <w:tcPr>
            <w:tcW w:w="2527" w:type="dxa"/>
          </w:tcPr>
          <w:p w14:paraId="14D3256B" w14:textId="72AA5340" w:rsidR="003D394C" w:rsidRDefault="003D394C" w:rsidP="003D394C">
            <w:pPr>
              <w:rPr>
                <w:noProof/>
              </w:rPr>
            </w:pPr>
            <w:r>
              <w:rPr>
                <w:noProof/>
              </w:rPr>
              <w:t xml:space="preserve">19. July </w:t>
            </w:r>
          </w:p>
        </w:tc>
        <w:tc>
          <w:tcPr>
            <w:tcW w:w="3606" w:type="dxa"/>
          </w:tcPr>
          <w:p w14:paraId="034F25B5" w14:textId="00D727F0" w:rsidR="003D394C" w:rsidRPr="00DB7AE3" w:rsidRDefault="003D394C" w:rsidP="003D394C">
            <w:pPr>
              <w:rPr>
                <w:noProof/>
              </w:rPr>
            </w:pPr>
            <w:r>
              <w:t xml:space="preserve">lots of </w:t>
            </w:r>
            <w:r w:rsidRPr="00DB7AE3">
              <w:rPr>
                <w:noProof/>
              </w:rPr>
              <w:t>Dinoflagelattes, lots of mussle larvaes and zo</w:t>
            </w:r>
            <w:r>
              <w:rPr>
                <w:noProof/>
              </w:rPr>
              <w:t>oplankton</w:t>
            </w:r>
          </w:p>
        </w:tc>
        <w:tc>
          <w:tcPr>
            <w:tcW w:w="1732" w:type="dxa"/>
          </w:tcPr>
          <w:p w14:paraId="05D2ABE9" w14:textId="77777777" w:rsidR="003D394C" w:rsidRPr="00DB7AE3" w:rsidRDefault="003D394C" w:rsidP="003D394C">
            <w:pPr>
              <w:rPr>
                <w:noProof/>
              </w:rPr>
            </w:pPr>
          </w:p>
        </w:tc>
      </w:tr>
      <w:tr w:rsidR="003D394C" w:rsidRPr="00E17C4F" w14:paraId="6596480F" w14:textId="77777777" w:rsidTr="003110D0">
        <w:tc>
          <w:tcPr>
            <w:tcW w:w="1264" w:type="dxa"/>
          </w:tcPr>
          <w:p w14:paraId="3E33CC05" w14:textId="28016E9A" w:rsidR="003D394C" w:rsidRPr="00E17C4F" w:rsidRDefault="003D394C" w:rsidP="003D394C">
            <w:pPr>
              <w:rPr>
                <w:b/>
                <w:bCs/>
                <w:noProof/>
                <w:lang w:val="nb-NO"/>
              </w:rPr>
            </w:pPr>
            <w:r>
              <w:rPr>
                <w:b/>
                <w:bCs/>
                <w:noProof/>
                <w:lang w:val="nb-NO"/>
              </w:rPr>
              <w:t>St 915</w:t>
            </w:r>
          </w:p>
        </w:tc>
        <w:tc>
          <w:tcPr>
            <w:tcW w:w="2527" w:type="dxa"/>
          </w:tcPr>
          <w:p w14:paraId="6426A060" w14:textId="0B48C054" w:rsidR="003D394C" w:rsidRPr="00E17C4F" w:rsidRDefault="003D394C" w:rsidP="003D394C">
            <w:pPr>
              <w:rPr>
                <w:noProof/>
                <w:lang w:val="nb-NO"/>
              </w:rPr>
            </w:pPr>
            <w:r>
              <w:rPr>
                <w:noProof/>
              </w:rPr>
              <w:t>25. July</w:t>
            </w:r>
          </w:p>
        </w:tc>
        <w:tc>
          <w:tcPr>
            <w:tcW w:w="3606" w:type="dxa"/>
          </w:tcPr>
          <w:p w14:paraId="38E3646F" w14:textId="138D8F9A" w:rsidR="003D394C" w:rsidRPr="00E17C4F" w:rsidRDefault="003D394C" w:rsidP="003D394C">
            <w:pPr>
              <w:rPr>
                <w:noProof/>
              </w:rPr>
            </w:pPr>
            <w:r w:rsidRPr="00E17C4F">
              <w:rPr>
                <w:noProof/>
              </w:rPr>
              <w:t>Some dinoflagelates, some mussle l</w:t>
            </w:r>
            <w:r>
              <w:rPr>
                <w:noProof/>
              </w:rPr>
              <w:t>arvae</w:t>
            </w:r>
          </w:p>
        </w:tc>
        <w:tc>
          <w:tcPr>
            <w:tcW w:w="1732" w:type="dxa"/>
          </w:tcPr>
          <w:p w14:paraId="79A90E4B" w14:textId="77777777" w:rsidR="003D394C" w:rsidRPr="00E17C4F" w:rsidRDefault="003D394C" w:rsidP="003D394C">
            <w:pPr>
              <w:rPr>
                <w:noProof/>
              </w:rPr>
            </w:pPr>
          </w:p>
        </w:tc>
      </w:tr>
      <w:tr w:rsidR="003D394C" w:rsidRPr="00E17C4F" w14:paraId="6E21C9E7" w14:textId="77777777" w:rsidTr="003110D0">
        <w:tc>
          <w:tcPr>
            <w:tcW w:w="1264" w:type="dxa"/>
          </w:tcPr>
          <w:p w14:paraId="5157482E" w14:textId="11E749FC" w:rsidR="003D394C" w:rsidRPr="00E17C4F" w:rsidRDefault="003D394C" w:rsidP="003D394C">
            <w:pPr>
              <w:rPr>
                <w:b/>
                <w:bCs/>
                <w:noProof/>
                <w:lang w:val="nb-NO"/>
              </w:rPr>
            </w:pPr>
            <w:r>
              <w:rPr>
                <w:b/>
                <w:bCs/>
                <w:noProof/>
                <w:lang w:val="nb-NO"/>
              </w:rPr>
              <w:t>St 916</w:t>
            </w:r>
          </w:p>
        </w:tc>
        <w:tc>
          <w:tcPr>
            <w:tcW w:w="2527" w:type="dxa"/>
          </w:tcPr>
          <w:p w14:paraId="1C78F9A9" w14:textId="01071695" w:rsidR="003D394C" w:rsidRPr="00E17C4F" w:rsidRDefault="003D394C" w:rsidP="003D394C">
            <w:pPr>
              <w:rPr>
                <w:noProof/>
                <w:lang w:val="nb-NO"/>
              </w:rPr>
            </w:pPr>
            <w:r>
              <w:rPr>
                <w:noProof/>
              </w:rPr>
              <w:t>31. July</w:t>
            </w:r>
          </w:p>
        </w:tc>
        <w:tc>
          <w:tcPr>
            <w:tcW w:w="3606" w:type="dxa"/>
          </w:tcPr>
          <w:p w14:paraId="680E7FEA" w14:textId="6BA0E404" w:rsidR="003D394C" w:rsidRPr="00E17C4F" w:rsidRDefault="003D394C" w:rsidP="003D394C">
            <w:pPr>
              <w:rPr>
                <w:noProof/>
              </w:rPr>
            </w:pPr>
            <w:r w:rsidRPr="00E17C4F">
              <w:rPr>
                <w:noProof/>
              </w:rPr>
              <w:t>Lots of dinoflagelattes, some l</w:t>
            </w:r>
            <w:r>
              <w:rPr>
                <w:noProof/>
              </w:rPr>
              <w:t>arvae, some needle shape diatoms.</w:t>
            </w:r>
          </w:p>
        </w:tc>
        <w:tc>
          <w:tcPr>
            <w:tcW w:w="1732" w:type="dxa"/>
          </w:tcPr>
          <w:p w14:paraId="43E2C80F" w14:textId="77777777" w:rsidR="003D394C" w:rsidRPr="00E17C4F" w:rsidRDefault="003D394C" w:rsidP="003D394C">
            <w:pPr>
              <w:rPr>
                <w:noProof/>
              </w:rPr>
            </w:pPr>
          </w:p>
        </w:tc>
      </w:tr>
      <w:tr w:rsidR="003D394C" w:rsidRPr="00E17C4F" w14:paraId="0E90319B" w14:textId="77777777" w:rsidTr="003110D0">
        <w:tc>
          <w:tcPr>
            <w:tcW w:w="1264" w:type="dxa"/>
          </w:tcPr>
          <w:p w14:paraId="214B96AF" w14:textId="402C8BD4" w:rsidR="003D394C" w:rsidRPr="00E17C4F" w:rsidRDefault="00174BA8" w:rsidP="003D394C">
            <w:pPr>
              <w:rPr>
                <w:b/>
                <w:bCs/>
                <w:noProof/>
              </w:rPr>
            </w:pPr>
            <w:r>
              <w:rPr>
                <w:b/>
                <w:bCs/>
                <w:noProof/>
              </w:rPr>
              <w:t>St 917</w:t>
            </w:r>
          </w:p>
        </w:tc>
        <w:tc>
          <w:tcPr>
            <w:tcW w:w="2527" w:type="dxa"/>
          </w:tcPr>
          <w:p w14:paraId="6BE08379" w14:textId="07FA1139" w:rsidR="003D394C" w:rsidRPr="00E17C4F" w:rsidRDefault="003D394C" w:rsidP="003D394C">
            <w:pPr>
              <w:rPr>
                <w:noProof/>
              </w:rPr>
            </w:pPr>
            <w:r>
              <w:rPr>
                <w:noProof/>
              </w:rPr>
              <w:t>22. August</w:t>
            </w:r>
          </w:p>
        </w:tc>
        <w:tc>
          <w:tcPr>
            <w:tcW w:w="3606" w:type="dxa"/>
          </w:tcPr>
          <w:p w14:paraId="1F20B93D" w14:textId="6933A3F4" w:rsidR="003D394C" w:rsidRPr="00E17C4F" w:rsidRDefault="00CA3557" w:rsidP="003D394C">
            <w:pPr>
              <w:rPr>
                <w:noProof/>
              </w:rPr>
            </w:pPr>
            <w:r w:rsidRPr="00063A71">
              <w:t xml:space="preserve">lot so mussel larvae, </w:t>
            </w:r>
            <w:r>
              <w:t xml:space="preserve">lots of </w:t>
            </w:r>
            <w:r w:rsidRPr="00063A71">
              <w:t>di</w:t>
            </w:r>
            <w:r>
              <w:t>n</w:t>
            </w:r>
            <w:r w:rsidRPr="00063A71">
              <w:t>oflagellates, and diato</w:t>
            </w:r>
            <w:r>
              <w:t>ms</w:t>
            </w:r>
          </w:p>
        </w:tc>
        <w:tc>
          <w:tcPr>
            <w:tcW w:w="1732" w:type="dxa"/>
          </w:tcPr>
          <w:p w14:paraId="50169CF5" w14:textId="3FA06695" w:rsidR="003D394C" w:rsidRPr="00E17C4F" w:rsidRDefault="001B3BC5" w:rsidP="003D394C">
            <w:pPr>
              <w:rPr>
                <w:noProof/>
              </w:rPr>
            </w:pPr>
            <w:r>
              <w:rPr>
                <w:noProof/>
              </w:rPr>
              <w:t xml:space="preserve">Difficult to examine </w:t>
            </w:r>
          </w:p>
        </w:tc>
      </w:tr>
      <w:tr w:rsidR="003D394C" w:rsidRPr="00E17C4F" w14:paraId="6767E22B" w14:textId="77777777" w:rsidTr="003110D0">
        <w:tc>
          <w:tcPr>
            <w:tcW w:w="1264" w:type="dxa"/>
          </w:tcPr>
          <w:p w14:paraId="4CCBCF8A" w14:textId="2FCCDEDC" w:rsidR="003D394C" w:rsidRPr="00E17C4F" w:rsidRDefault="00174BA8" w:rsidP="003D394C">
            <w:pPr>
              <w:rPr>
                <w:b/>
                <w:bCs/>
                <w:noProof/>
              </w:rPr>
            </w:pPr>
            <w:r>
              <w:rPr>
                <w:b/>
                <w:bCs/>
                <w:noProof/>
              </w:rPr>
              <w:t>St 918</w:t>
            </w:r>
          </w:p>
        </w:tc>
        <w:tc>
          <w:tcPr>
            <w:tcW w:w="2527" w:type="dxa"/>
          </w:tcPr>
          <w:p w14:paraId="41E5BEDE" w14:textId="1F7368F0" w:rsidR="003D394C" w:rsidRPr="00E17C4F" w:rsidRDefault="003D394C" w:rsidP="003D394C">
            <w:pPr>
              <w:rPr>
                <w:noProof/>
              </w:rPr>
            </w:pPr>
            <w:r>
              <w:rPr>
                <w:noProof/>
              </w:rPr>
              <w:t>31. August</w:t>
            </w:r>
          </w:p>
        </w:tc>
        <w:tc>
          <w:tcPr>
            <w:tcW w:w="3606" w:type="dxa"/>
          </w:tcPr>
          <w:p w14:paraId="25D82D68" w14:textId="7A57EDDD" w:rsidR="003D394C" w:rsidRPr="00E17C4F" w:rsidRDefault="00CA3557" w:rsidP="003D394C">
            <w:pPr>
              <w:rPr>
                <w:noProof/>
              </w:rPr>
            </w:pPr>
            <w:r>
              <w:t xml:space="preserve">not a very dense sample, very few diatoms and dinoflagellates, few mussel larvae  </w:t>
            </w:r>
          </w:p>
        </w:tc>
        <w:tc>
          <w:tcPr>
            <w:tcW w:w="1732" w:type="dxa"/>
          </w:tcPr>
          <w:p w14:paraId="0C77B503" w14:textId="3C510374" w:rsidR="003D394C" w:rsidRPr="00E17C4F" w:rsidRDefault="003D394C" w:rsidP="003D394C">
            <w:pPr>
              <w:rPr>
                <w:noProof/>
              </w:rPr>
            </w:pPr>
          </w:p>
        </w:tc>
      </w:tr>
      <w:tr w:rsidR="00CA3557" w:rsidRPr="00E17C4F" w14:paraId="6D9D6A48" w14:textId="77777777" w:rsidTr="003110D0">
        <w:tc>
          <w:tcPr>
            <w:tcW w:w="1264" w:type="dxa"/>
          </w:tcPr>
          <w:p w14:paraId="175C80A9" w14:textId="08E87FA4" w:rsidR="00CA3557" w:rsidRPr="00E17C4F" w:rsidRDefault="00CA3557" w:rsidP="00CA3557">
            <w:pPr>
              <w:rPr>
                <w:b/>
                <w:bCs/>
                <w:noProof/>
              </w:rPr>
            </w:pPr>
            <w:r>
              <w:rPr>
                <w:b/>
                <w:bCs/>
                <w:noProof/>
              </w:rPr>
              <w:t>St 919</w:t>
            </w:r>
          </w:p>
        </w:tc>
        <w:tc>
          <w:tcPr>
            <w:tcW w:w="2527" w:type="dxa"/>
          </w:tcPr>
          <w:p w14:paraId="52C0A298" w14:textId="67B9C029" w:rsidR="00CA3557" w:rsidRPr="00E17C4F" w:rsidRDefault="00CA3557" w:rsidP="00CA3557">
            <w:pPr>
              <w:rPr>
                <w:noProof/>
              </w:rPr>
            </w:pPr>
            <w:r>
              <w:rPr>
                <w:noProof/>
              </w:rPr>
              <w:t>4. September</w:t>
            </w:r>
          </w:p>
        </w:tc>
        <w:tc>
          <w:tcPr>
            <w:tcW w:w="3606" w:type="dxa"/>
          </w:tcPr>
          <w:p w14:paraId="432A7AD5" w14:textId="07E7AE46" w:rsidR="00CA3557" w:rsidRPr="00E17C4F" w:rsidRDefault="00CA3557" w:rsidP="00CA3557">
            <w:pPr>
              <w:rPr>
                <w:noProof/>
              </w:rPr>
            </w:pPr>
            <w:r>
              <w:t>lots of dinoflagellates and needle shaped dinoflagellates, some diatoms, lots of mussel larvae</w:t>
            </w:r>
          </w:p>
        </w:tc>
        <w:tc>
          <w:tcPr>
            <w:tcW w:w="1732" w:type="dxa"/>
          </w:tcPr>
          <w:p w14:paraId="3F6700FB" w14:textId="0AFE52FC" w:rsidR="00CA3557" w:rsidRPr="00E17C4F" w:rsidRDefault="00CA3557" w:rsidP="00CA3557">
            <w:pPr>
              <w:rPr>
                <w:noProof/>
              </w:rPr>
            </w:pPr>
          </w:p>
        </w:tc>
      </w:tr>
      <w:tr w:rsidR="00CA3557" w:rsidRPr="00E17C4F" w14:paraId="333EED93" w14:textId="77777777" w:rsidTr="003110D0">
        <w:tc>
          <w:tcPr>
            <w:tcW w:w="1264" w:type="dxa"/>
          </w:tcPr>
          <w:p w14:paraId="4B0348D6" w14:textId="101D956F" w:rsidR="00CA3557" w:rsidRPr="00E17C4F" w:rsidRDefault="00CA3557" w:rsidP="00CA3557">
            <w:pPr>
              <w:rPr>
                <w:b/>
                <w:bCs/>
                <w:noProof/>
              </w:rPr>
            </w:pPr>
            <w:r>
              <w:rPr>
                <w:b/>
                <w:bCs/>
                <w:noProof/>
              </w:rPr>
              <w:t>St 920</w:t>
            </w:r>
          </w:p>
        </w:tc>
        <w:tc>
          <w:tcPr>
            <w:tcW w:w="2527" w:type="dxa"/>
          </w:tcPr>
          <w:p w14:paraId="580E1D2C" w14:textId="5C0DD031" w:rsidR="00CA3557" w:rsidRPr="00E17C4F" w:rsidRDefault="00CA3557" w:rsidP="00CA3557">
            <w:pPr>
              <w:rPr>
                <w:noProof/>
              </w:rPr>
            </w:pPr>
            <w:r>
              <w:rPr>
                <w:noProof/>
              </w:rPr>
              <w:t>12. September</w:t>
            </w:r>
          </w:p>
        </w:tc>
        <w:tc>
          <w:tcPr>
            <w:tcW w:w="3606" w:type="dxa"/>
          </w:tcPr>
          <w:p w14:paraId="3081FC40" w14:textId="239AA1D6" w:rsidR="00CA3557" w:rsidRPr="00E17C4F" w:rsidRDefault="00CE3C54" w:rsidP="00CA3557">
            <w:pPr>
              <w:rPr>
                <w:noProof/>
              </w:rPr>
            </w:pPr>
            <w:r>
              <w:t>lots of chains of diatoms, some copepods, some dinoflagellates</w:t>
            </w:r>
          </w:p>
        </w:tc>
        <w:tc>
          <w:tcPr>
            <w:tcW w:w="1732" w:type="dxa"/>
          </w:tcPr>
          <w:p w14:paraId="53B71F77" w14:textId="77777777" w:rsidR="00CA3557" w:rsidRPr="00E17C4F" w:rsidRDefault="00CA3557" w:rsidP="00CA3557">
            <w:pPr>
              <w:rPr>
                <w:noProof/>
              </w:rPr>
            </w:pPr>
          </w:p>
        </w:tc>
      </w:tr>
      <w:tr w:rsidR="00CA3557" w:rsidRPr="00E17C4F" w14:paraId="142442BD" w14:textId="77777777" w:rsidTr="003110D0">
        <w:tc>
          <w:tcPr>
            <w:tcW w:w="1264" w:type="dxa"/>
          </w:tcPr>
          <w:p w14:paraId="102CF5F9" w14:textId="7502C00D" w:rsidR="00CA3557" w:rsidRPr="00E17C4F" w:rsidRDefault="00CA3557" w:rsidP="00CA3557">
            <w:pPr>
              <w:rPr>
                <w:b/>
                <w:bCs/>
                <w:noProof/>
              </w:rPr>
            </w:pPr>
            <w:r>
              <w:rPr>
                <w:b/>
                <w:bCs/>
                <w:noProof/>
              </w:rPr>
              <w:t>St 921</w:t>
            </w:r>
          </w:p>
        </w:tc>
        <w:tc>
          <w:tcPr>
            <w:tcW w:w="2527" w:type="dxa"/>
          </w:tcPr>
          <w:p w14:paraId="27E51592" w14:textId="18F8C5D7" w:rsidR="00CA3557" w:rsidRPr="00E17C4F" w:rsidRDefault="00CA3557" w:rsidP="00CA3557">
            <w:pPr>
              <w:rPr>
                <w:noProof/>
              </w:rPr>
            </w:pPr>
            <w:r>
              <w:rPr>
                <w:noProof/>
              </w:rPr>
              <w:t xml:space="preserve">18. September </w:t>
            </w:r>
          </w:p>
        </w:tc>
        <w:tc>
          <w:tcPr>
            <w:tcW w:w="3606" w:type="dxa"/>
          </w:tcPr>
          <w:p w14:paraId="1A7939CA" w14:textId="7E3F5698" w:rsidR="00CA3557" w:rsidRPr="00E17C4F" w:rsidRDefault="00CE3C54" w:rsidP="00CE3C54">
            <w:pPr>
              <w:rPr>
                <w:noProof/>
              </w:rPr>
            </w:pPr>
            <w:r>
              <w:t>small snails, some copepods, dinoflagellates and some needle shaped dinoflagellates</w:t>
            </w:r>
          </w:p>
        </w:tc>
        <w:tc>
          <w:tcPr>
            <w:tcW w:w="1732" w:type="dxa"/>
          </w:tcPr>
          <w:p w14:paraId="2AAB9949" w14:textId="77777777" w:rsidR="00CA3557" w:rsidRPr="00E17C4F" w:rsidRDefault="00CA3557" w:rsidP="00CA3557">
            <w:pPr>
              <w:rPr>
                <w:noProof/>
              </w:rPr>
            </w:pPr>
          </w:p>
        </w:tc>
      </w:tr>
      <w:tr w:rsidR="00CA3557" w:rsidRPr="00E17C4F" w14:paraId="66DCC272" w14:textId="77777777" w:rsidTr="003110D0">
        <w:tc>
          <w:tcPr>
            <w:tcW w:w="1264" w:type="dxa"/>
          </w:tcPr>
          <w:p w14:paraId="7525002F" w14:textId="00AC699F" w:rsidR="00CA3557" w:rsidRDefault="00CA3557" w:rsidP="00CA3557">
            <w:pPr>
              <w:rPr>
                <w:b/>
                <w:bCs/>
                <w:noProof/>
              </w:rPr>
            </w:pPr>
            <w:r>
              <w:rPr>
                <w:b/>
                <w:bCs/>
                <w:noProof/>
              </w:rPr>
              <w:t>St 922</w:t>
            </w:r>
          </w:p>
        </w:tc>
        <w:tc>
          <w:tcPr>
            <w:tcW w:w="2527" w:type="dxa"/>
          </w:tcPr>
          <w:p w14:paraId="27850FED" w14:textId="4711FE2E" w:rsidR="00CA3557" w:rsidRPr="00E17C4F" w:rsidRDefault="00CA3557" w:rsidP="00CA3557">
            <w:pPr>
              <w:rPr>
                <w:noProof/>
              </w:rPr>
            </w:pPr>
            <w:r>
              <w:rPr>
                <w:noProof/>
              </w:rPr>
              <w:t>1. October</w:t>
            </w:r>
          </w:p>
        </w:tc>
        <w:tc>
          <w:tcPr>
            <w:tcW w:w="3606" w:type="dxa"/>
          </w:tcPr>
          <w:p w14:paraId="36C0AC86" w14:textId="53FB6540" w:rsidR="00CA3557" w:rsidRPr="00E17C4F" w:rsidRDefault="00CE3C54" w:rsidP="00CA3557">
            <w:pPr>
              <w:rPr>
                <w:noProof/>
              </w:rPr>
            </w:pPr>
            <w:r>
              <w:t>small snails, some copepods, dinoflagellates (less than in 921), some needle shaped dinoflagellates</w:t>
            </w:r>
          </w:p>
        </w:tc>
        <w:tc>
          <w:tcPr>
            <w:tcW w:w="1732" w:type="dxa"/>
          </w:tcPr>
          <w:p w14:paraId="18A757B7" w14:textId="77777777" w:rsidR="00CA3557" w:rsidRPr="00E17C4F" w:rsidRDefault="00CA3557" w:rsidP="001B3BC5">
            <w:pPr>
              <w:keepNext/>
              <w:rPr>
                <w:noProof/>
              </w:rPr>
            </w:pPr>
          </w:p>
        </w:tc>
      </w:tr>
    </w:tbl>
    <w:p w14:paraId="628748F1" w14:textId="76594EE8" w:rsidR="00D0334D" w:rsidRDefault="001B3BC5" w:rsidP="001B3BC5">
      <w:pPr>
        <w:pStyle w:val="Caption"/>
        <w:sectPr w:rsidR="00D0334D">
          <w:pgSz w:w="11906" w:h="16838"/>
          <w:pgMar w:top="1440" w:right="1440" w:bottom="1440" w:left="1440" w:header="708" w:footer="708" w:gutter="0"/>
          <w:cols w:space="708"/>
          <w:docGrid w:linePitch="360"/>
        </w:sectPr>
      </w:pPr>
      <w:r>
        <w:t xml:space="preserve">Table </w:t>
      </w:r>
      <w:fldSimple w:instr=" SEQ Table \* ARABIC ">
        <w:r w:rsidR="002C5F15">
          <w:rPr>
            <w:noProof/>
          </w:rPr>
          <w:t>2</w:t>
        </w:r>
      </w:fldSimple>
      <w:r>
        <w:t>: microscopic observation of water samples</w:t>
      </w:r>
      <w:r w:rsidR="00A062E0">
        <w:t xml:space="preserve"> before digestion</w:t>
      </w:r>
    </w:p>
    <w:p w14:paraId="27D6D29E" w14:textId="65706362" w:rsidR="0027289B" w:rsidRPr="001B3BC5" w:rsidRDefault="00D0334D" w:rsidP="00A062E0">
      <w:pPr>
        <w:pStyle w:val="Heading2"/>
      </w:pPr>
      <w:bookmarkStart w:id="19" w:name="_Toc31286822"/>
      <w:r w:rsidRPr="001B3BC5">
        <w:lastRenderedPageBreak/>
        <w:t>Efficiency of digestion</w:t>
      </w:r>
      <w:bookmarkEnd w:id="19"/>
    </w:p>
    <w:p w14:paraId="23A19559" w14:textId="59407F67" w:rsidR="00D0334D" w:rsidRDefault="00D0334D">
      <w:r>
        <w:t>Samples 901-906 could not be weigh</w:t>
      </w:r>
      <w:r w:rsidR="001B3BC5">
        <w:t>ed</w:t>
      </w:r>
      <w:r>
        <w:t xml:space="preserve"> as those samples were put onto a GF/C filter which seems to have lost weight after filtration. Hence samples 901-906 could not give us information about the digestion efficiency.</w:t>
      </w:r>
    </w:p>
    <w:p w14:paraId="08002B29" w14:textId="1A4669E4" w:rsidR="00D0334D" w:rsidRDefault="00D0334D">
      <w:r>
        <w:t xml:space="preserve">Samples 907-909 were put onto a membrane filter </w:t>
      </w:r>
      <w:r w:rsidR="001B3BC5">
        <w:t>(</w:t>
      </w:r>
      <w:r>
        <w:t>0.22 um</w:t>
      </w:r>
      <w:r w:rsidR="001B3BC5">
        <w:t>)</w:t>
      </w:r>
      <w:r>
        <w:t xml:space="preserve"> and samples 910-922 were put onto the normal Nitrocellulose filters. Weight was taken from all filters after they had been dried at room temperature for several weeks. </w:t>
      </w:r>
    </w:p>
    <w:p w14:paraId="05DA7E7E" w14:textId="1F13C681" w:rsidR="00E74453" w:rsidRDefault="00C11A34">
      <w:r>
        <w:t>The median digestion efficiency was 92 % which means that 92 % of the organic matter present</w:t>
      </w:r>
      <w:r w:rsidR="001B3BC5">
        <w:t xml:space="preserve"> in the beginning</w:t>
      </w:r>
      <w:r>
        <w:t xml:space="preserve"> was </w:t>
      </w:r>
      <w:r w:rsidR="00E74453">
        <w:t xml:space="preserve">digested. The average </w:t>
      </w:r>
      <w:r w:rsidR="001B3BC5">
        <w:t xml:space="preserve">digestion efficiency </w:t>
      </w:r>
      <w:r w:rsidR="00E74453">
        <w:t xml:space="preserve">was at 88 %. </w:t>
      </w:r>
    </w:p>
    <w:p w14:paraId="65FF501B" w14:textId="67FA7026" w:rsidR="001B3BC5" w:rsidRDefault="001B3BC5" w:rsidP="001B3BC5">
      <w:r>
        <w:t>The amount left behind on the filter after digestion correlates with the amount of organic matter originally present in the samples.</w:t>
      </w:r>
    </w:p>
    <w:p w14:paraId="0DAD4A2F" w14:textId="0512C55E" w:rsidR="001B5AED" w:rsidRDefault="001B5AED" w:rsidP="001B3BC5">
      <w:r>
        <w:t>Digestion efficiency was below the average in samples St915, 916, 917, 918 and 920.</w:t>
      </w:r>
      <w:r w:rsidR="003E6DE9">
        <w:t xml:space="preserve"> Possibl</w:t>
      </w:r>
      <w:ins w:id="20" w:author="Valtýr Sigurðsson" w:date="2020-01-31T09:19:00Z">
        <w:r w:rsidR="00FA1C87">
          <w:t>y</w:t>
        </w:r>
      </w:ins>
      <w:del w:id="21" w:author="Valtýr Sigurðsson" w:date="2020-01-31T09:19:00Z">
        <w:r w:rsidR="003E6DE9" w:rsidDel="00FA1C87">
          <w:delText>e</w:delText>
        </w:r>
      </w:del>
      <w:r w:rsidR="003E6DE9">
        <w:t xml:space="preserve"> because of high content of diatoms. </w:t>
      </w:r>
    </w:p>
    <w:p w14:paraId="5DB15000" w14:textId="77777777" w:rsidR="001B5AED" w:rsidRDefault="001B3BC5" w:rsidP="001B5AED">
      <w:pPr>
        <w:keepNext/>
      </w:pPr>
      <w:r>
        <w:rPr>
          <w:noProof/>
        </w:rPr>
        <w:drawing>
          <wp:inline distT="0" distB="0" distL="0" distR="0" wp14:anchorId="3AA67B1C" wp14:editId="421894E1">
            <wp:extent cx="3954780" cy="2217420"/>
            <wp:effectExtent l="0" t="0" r="7620" b="11430"/>
            <wp:docPr id="118" name="Chart 118">
              <a:extLst xmlns:a="http://schemas.openxmlformats.org/drawingml/2006/main">
                <a:ext uri="{FF2B5EF4-FFF2-40B4-BE49-F238E27FC236}">
                  <a16:creationId xmlns:a16="http://schemas.microsoft.com/office/drawing/2014/main" id="{7DD18C8A-6AC5-478A-880A-FBFF7197B9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EB11605" w14:textId="565FEF31" w:rsidR="001B3BC5" w:rsidRDefault="001B5AED" w:rsidP="001B5AED">
      <w:pPr>
        <w:pStyle w:val="Caption"/>
      </w:pPr>
      <w:r>
        <w:t xml:space="preserve">Figure </w:t>
      </w:r>
      <w:fldSimple w:instr=" SEQ Figure \* ARABIC ">
        <w:r w:rsidR="009A6E9B">
          <w:rPr>
            <w:noProof/>
          </w:rPr>
          <w:t>1</w:t>
        </w:r>
      </w:fldSimple>
      <w:r>
        <w:t>: Correlation between amount of debris before and after digestion</w:t>
      </w:r>
    </w:p>
    <w:p w14:paraId="03362BC3" w14:textId="0716AD96" w:rsidR="00C11A34" w:rsidRDefault="00E74453">
      <w:r>
        <w:t xml:space="preserve">The digestion efficiency does not correlate with the amount of organic debris present before digestion. </w:t>
      </w:r>
    </w:p>
    <w:p w14:paraId="6C309E0D" w14:textId="77777777" w:rsidR="001B5AED" w:rsidRDefault="00CC1B30" w:rsidP="001B5AED">
      <w:pPr>
        <w:keepNext/>
      </w:pPr>
      <w:r>
        <w:rPr>
          <w:noProof/>
        </w:rPr>
        <w:drawing>
          <wp:inline distT="0" distB="0" distL="0" distR="0" wp14:anchorId="1C415188" wp14:editId="44146337">
            <wp:extent cx="3901440" cy="2118360"/>
            <wp:effectExtent l="0" t="0" r="3810" b="15240"/>
            <wp:docPr id="119" name="Chart 119">
              <a:extLst xmlns:a="http://schemas.openxmlformats.org/drawingml/2006/main">
                <a:ext uri="{FF2B5EF4-FFF2-40B4-BE49-F238E27FC236}">
                  <a16:creationId xmlns:a16="http://schemas.microsoft.com/office/drawing/2014/main" id="{3EBBF822-0320-4765-824D-F7AD90FC79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C0E0B2B" w14:textId="57CF9CE7" w:rsidR="00E74453" w:rsidRDefault="001B5AED" w:rsidP="001B5AED">
      <w:pPr>
        <w:pStyle w:val="Caption"/>
      </w:pPr>
      <w:r>
        <w:t xml:space="preserve">Figure </w:t>
      </w:r>
      <w:fldSimple w:instr=" SEQ Figure \* ARABIC ">
        <w:r w:rsidR="009A6E9B">
          <w:rPr>
            <w:noProof/>
          </w:rPr>
          <w:t>2</w:t>
        </w:r>
      </w:fldSimple>
      <w:r>
        <w:t>: Correlation between debris before digestion and digestion efficiency</w:t>
      </w:r>
    </w:p>
    <w:p w14:paraId="50F65457" w14:textId="77777777" w:rsidR="00CC1B30" w:rsidRDefault="00CC1B30"/>
    <w:p w14:paraId="3883C421" w14:textId="150E7C94" w:rsidR="00A062E0" w:rsidRDefault="00A062E0">
      <w:pPr>
        <w:sectPr w:rsidR="00A062E0" w:rsidSect="00E74453">
          <w:pgSz w:w="11906" w:h="16838"/>
          <w:pgMar w:top="1440" w:right="1440" w:bottom="1440" w:left="1440" w:header="709" w:footer="709" w:gutter="0"/>
          <w:cols w:space="708"/>
          <w:docGrid w:linePitch="360"/>
        </w:sectPr>
      </w:pPr>
    </w:p>
    <w:p w14:paraId="04C139BE" w14:textId="22C5C76E" w:rsidR="001B5AED" w:rsidRDefault="001B5AED" w:rsidP="001B5AED">
      <w:pPr>
        <w:keepNext/>
      </w:pPr>
    </w:p>
    <w:p w14:paraId="2DA72636" w14:textId="14F6D3ED" w:rsidR="00D0334D" w:rsidRDefault="00D0334D" w:rsidP="00D0334D"/>
    <w:p w14:paraId="2685C048" w14:textId="1403F65A" w:rsidR="00D0334D" w:rsidRDefault="00A062E0" w:rsidP="00A062E0">
      <w:pPr>
        <w:pStyle w:val="Heading2"/>
      </w:pPr>
      <w:bookmarkStart w:id="22" w:name="_Toc31286823"/>
      <w:r>
        <w:t>Weight of dry biomass before and after digestion</w:t>
      </w:r>
      <w:bookmarkEnd w:id="22"/>
    </w:p>
    <w:p w14:paraId="3040E786" w14:textId="7AE82BA8" w:rsidR="00D0334D" w:rsidRDefault="00A062E0" w:rsidP="00D0334D">
      <w:r>
        <w:rPr>
          <w:noProof/>
        </w:rPr>
        <w:drawing>
          <wp:inline distT="0" distB="0" distL="0" distR="0" wp14:anchorId="37DFCC3C" wp14:editId="1FAAEB8C">
            <wp:extent cx="8587740" cy="4328160"/>
            <wp:effectExtent l="0" t="0" r="3810" b="15240"/>
            <wp:docPr id="116" name="Chart 116">
              <a:extLst xmlns:a="http://schemas.openxmlformats.org/drawingml/2006/main">
                <a:ext uri="{FF2B5EF4-FFF2-40B4-BE49-F238E27FC236}">
                  <a16:creationId xmlns:a16="http://schemas.microsoft.com/office/drawing/2014/main" id="{7E86B62D-BEC4-4E46-AE87-A15740EA08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FB147" w14:textId="77777777" w:rsidR="00A062E0" w:rsidRDefault="00A062E0" w:rsidP="00A062E0">
      <w:pPr>
        <w:pStyle w:val="Caption"/>
      </w:pPr>
      <w:r>
        <w:t xml:space="preserve">Figure </w:t>
      </w:r>
      <w:fldSimple w:instr=" SEQ Figure \* ARABIC ">
        <w:r>
          <w:rPr>
            <w:noProof/>
          </w:rPr>
          <w:t>3</w:t>
        </w:r>
      </w:fldSimple>
      <w:r>
        <w:t>: Weight of dry biomass before and after digestion</w:t>
      </w:r>
    </w:p>
    <w:p w14:paraId="494C8E1E" w14:textId="77777777" w:rsidR="00D0334D" w:rsidRDefault="00D0334D" w:rsidP="00D0334D">
      <w:pPr>
        <w:sectPr w:rsidR="00D0334D" w:rsidSect="00B23A31">
          <w:pgSz w:w="16838" w:h="11906" w:orient="landscape"/>
          <w:pgMar w:top="1440" w:right="1440" w:bottom="1440" w:left="1440" w:header="709" w:footer="709" w:gutter="0"/>
          <w:cols w:space="708"/>
          <w:docGrid w:linePitch="360"/>
        </w:sectPr>
      </w:pPr>
    </w:p>
    <w:p w14:paraId="27AEEBE8" w14:textId="117783FC" w:rsidR="00A062E0" w:rsidRDefault="00A062E0" w:rsidP="00A062E0">
      <w:pPr>
        <w:pStyle w:val="Heading2"/>
      </w:pPr>
      <w:bookmarkStart w:id="23" w:name="_Toc31286824"/>
      <w:r>
        <w:lastRenderedPageBreak/>
        <w:t>Percentage of organic debris left after digestion</w:t>
      </w:r>
      <w:bookmarkEnd w:id="23"/>
    </w:p>
    <w:p w14:paraId="4BB545F0" w14:textId="310F276D" w:rsidR="00A062E0" w:rsidRDefault="00A062E0" w:rsidP="009A6E9B">
      <w:pPr>
        <w:pStyle w:val="Caption"/>
      </w:pPr>
      <w:r>
        <w:rPr>
          <w:noProof/>
        </w:rPr>
        <w:drawing>
          <wp:inline distT="0" distB="0" distL="0" distR="0" wp14:anchorId="434C8F8B" wp14:editId="6B2B9EDC">
            <wp:extent cx="5379720" cy="3070860"/>
            <wp:effectExtent l="0" t="0" r="11430" b="15240"/>
            <wp:docPr id="113" name="Chart 113">
              <a:extLst xmlns:a="http://schemas.openxmlformats.org/drawingml/2006/main">
                <a:ext uri="{FF2B5EF4-FFF2-40B4-BE49-F238E27FC236}">
                  <a16:creationId xmlns:a16="http://schemas.microsoft.com/office/drawing/2014/main" id="{A6F09BB0-B48E-4015-B5ED-1630656CF7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77120F3" w14:textId="1EC6CD0E" w:rsidR="00B23A31" w:rsidRDefault="009A6E9B" w:rsidP="009A6E9B">
      <w:pPr>
        <w:pStyle w:val="Caption"/>
      </w:pPr>
      <w:r>
        <w:t xml:space="preserve">Figure </w:t>
      </w:r>
      <w:fldSimple w:instr=" SEQ Figure \* ARABIC ">
        <w:r>
          <w:rPr>
            <w:noProof/>
          </w:rPr>
          <w:t>4</w:t>
        </w:r>
      </w:fldSimple>
      <w:r>
        <w:t>: Percentage of organic debris left after digestion</w:t>
      </w:r>
    </w:p>
    <w:p w14:paraId="2B000833" w14:textId="77777777" w:rsidR="00877401" w:rsidRDefault="00877401">
      <w:r>
        <w:br w:type="page"/>
      </w:r>
    </w:p>
    <w:p w14:paraId="3A2C1A81" w14:textId="77777777" w:rsidR="00877401" w:rsidRDefault="00877401">
      <w:pPr>
        <w:sectPr w:rsidR="00877401" w:rsidSect="00B23A31">
          <w:pgSz w:w="11906" w:h="16838"/>
          <w:pgMar w:top="1440" w:right="1440" w:bottom="1440" w:left="1440" w:header="709" w:footer="709" w:gutter="0"/>
          <w:cols w:space="708"/>
          <w:docGrid w:linePitch="360"/>
        </w:sectPr>
      </w:pPr>
    </w:p>
    <w:p w14:paraId="2CB352AE" w14:textId="4950C1EA" w:rsidR="005A47CC" w:rsidRDefault="005A47CC" w:rsidP="00A062E0">
      <w:pPr>
        <w:pStyle w:val="Heading2"/>
      </w:pPr>
      <w:bookmarkStart w:id="24" w:name="_Toc31286825"/>
      <w:r>
        <w:lastRenderedPageBreak/>
        <w:t>Pictures of pieces which are often observed in the samples</w:t>
      </w:r>
      <w:bookmarkEnd w:id="24"/>
    </w:p>
    <w:p w14:paraId="5FFA7058" w14:textId="77777777" w:rsidR="00877401" w:rsidRDefault="005A47CC">
      <w:r>
        <w:rPr>
          <w:noProof/>
        </w:rPr>
        <w:drawing>
          <wp:inline distT="0" distB="0" distL="0" distR="0" wp14:anchorId="7D0A708D" wp14:editId="43223A51">
            <wp:extent cx="3332848" cy="2560848"/>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een light - rop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6542" cy="2579054"/>
                    </a:xfrm>
                    <a:prstGeom prst="rect">
                      <a:avLst/>
                    </a:prstGeom>
                  </pic:spPr>
                </pic:pic>
              </a:graphicData>
            </a:graphic>
          </wp:inline>
        </w:drawing>
      </w:r>
      <w:r>
        <w:rPr>
          <w:noProof/>
        </w:rPr>
        <w:drawing>
          <wp:inline distT="0" distB="0" distL="0" distR="0" wp14:anchorId="763D66F0" wp14:editId="192C3022">
            <wp:extent cx="3437954" cy="2567706"/>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lack rubber fragement.jpg"/>
                    <pic:cNvPicPr/>
                  </pic:nvPicPr>
                  <pic:blipFill>
                    <a:blip r:embed="rId12">
                      <a:extLst>
                        <a:ext uri="{28A0092B-C50C-407E-A947-70E740481C1C}">
                          <a14:useLocalDpi xmlns:a14="http://schemas.microsoft.com/office/drawing/2010/main" val="0"/>
                        </a:ext>
                      </a:extLst>
                    </a:blip>
                    <a:stretch>
                      <a:fillRect/>
                    </a:stretch>
                  </pic:blipFill>
                  <pic:spPr>
                    <a:xfrm>
                      <a:off x="0" y="0"/>
                      <a:ext cx="3476529" cy="2596516"/>
                    </a:xfrm>
                    <a:prstGeom prst="rect">
                      <a:avLst/>
                    </a:prstGeom>
                  </pic:spPr>
                </pic:pic>
              </a:graphicData>
            </a:graphic>
          </wp:inline>
        </w:drawing>
      </w:r>
    </w:p>
    <w:p w14:paraId="234B94B9" w14:textId="4D036113" w:rsidR="00877401" w:rsidRDefault="00877401">
      <w:r>
        <w:rPr>
          <w:noProof/>
        </w:rPr>
        <w:drawing>
          <wp:inline distT="0" distB="0" distL="0" distR="0" wp14:anchorId="08E5950B" wp14:editId="6A937C0B">
            <wp:extent cx="2967802" cy="2567764"/>
            <wp:effectExtent l="0" t="0" r="444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lue transparent fib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7244" cy="2575933"/>
                    </a:xfrm>
                    <a:prstGeom prst="rect">
                      <a:avLst/>
                    </a:prstGeom>
                  </pic:spPr>
                </pic:pic>
              </a:graphicData>
            </a:graphic>
          </wp:inline>
        </w:drawing>
      </w:r>
      <w:r>
        <w:rPr>
          <w:noProof/>
        </w:rPr>
        <w:drawing>
          <wp:inline distT="0" distB="0" distL="0" distR="0" wp14:anchorId="15AFED1F" wp14:editId="19288239">
            <wp:extent cx="3249440" cy="2567769"/>
            <wp:effectExtent l="0" t="0" r="825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aint from boat.jpg"/>
                    <pic:cNvPicPr/>
                  </pic:nvPicPr>
                  <pic:blipFill>
                    <a:blip r:embed="rId14">
                      <a:extLst>
                        <a:ext uri="{28A0092B-C50C-407E-A947-70E740481C1C}">
                          <a14:useLocalDpi xmlns:a14="http://schemas.microsoft.com/office/drawing/2010/main" val="0"/>
                        </a:ext>
                      </a:extLst>
                    </a:blip>
                    <a:stretch>
                      <a:fillRect/>
                    </a:stretch>
                  </pic:blipFill>
                  <pic:spPr>
                    <a:xfrm>
                      <a:off x="0" y="0"/>
                      <a:ext cx="3262281" cy="2577916"/>
                    </a:xfrm>
                    <a:prstGeom prst="rect">
                      <a:avLst/>
                    </a:prstGeom>
                  </pic:spPr>
                </pic:pic>
              </a:graphicData>
            </a:graphic>
          </wp:inline>
        </w:drawing>
      </w:r>
    </w:p>
    <w:p w14:paraId="2523E403" w14:textId="26418A2A" w:rsidR="00877401" w:rsidRDefault="00877401">
      <w:pPr>
        <w:sectPr w:rsidR="00877401" w:rsidSect="00877401">
          <w:pgSz w:w="16838" w:h="11906" w:orient="landscape"/>
          <w:pgMar w:top="1440" w:right="1440" w:bottom="1440" w:left="1440" w:header="709" w:footer="709" w:gutter="0"/>
          <w:cols w:space="708"/>
          <w:docGrid w:linePitch="360"/>
        </w:sectPr>
      </w:pPr>
    </w:p>
    <w:p w14:paraId="13B93686" w14:textId="670EB777" w:rsidR="00A062E0" w:rsidRDefault="00A062E0" w:rsidP="00A062E0">
      <w:pPr>
        <w:pStyle w:val="Heading2"/>
      </w:pPr>
      <w:bookmarkStart w:id="25" w:name="_Toc31286826"/>
      <w:r>
        <w:lastRenderedPageBreak/>
        <w:t>Processing of samples 901-906</w:t>
      </w:r>
      <w:bookmarkEnd w:id="25"/>
    </w:p>
    <w:p w14:paraId="6DB985B2" w14:textId="2D684203" w:rsidR="00D226B8" w:rsidRDefault="00D226B8">
      <w:pPr>
        <w:rPr>
          <w:b/>
          <w:bCs/>
        </w:rPr>
      </w:pPr>
      <w:r w:rsidRPr="000F23A3">
        <w:rPr>
          <w:b/>
          <w:bCs/>
        </w:rPr>
        <w:t>Samples St901-906</w:t>
      </w:r>
    </w:p>
    <w:p w14:paraId="2791D2D5" w14:textId="77777777" w:rsidR="003110D0" w:rsidRDefault="003110D0" w:rsidP="003110D0">
      <w:r w:rsidRPr="00D0546B">
        <w:t>First time sampling: 5th of A</w:t>
      </w:r>
      <w:r>
        <w:t>pril 2019</w:t>
      </w:r>
    </w:p>
    <w:p w14:paraId="20520E9F" w14:textId="77777777" w:rsidR="003110D0" w:rsidRDefault="003110D0" w:rsidP="003110D0">
      <w:r>
        <w:t>All the samples were put into the fridge until further processing on the 20</w:t>
      </w:r>
      <w:r w:rsidRPr="00D0546B">
        <w:rPr>
          <w:vertAlign w:val="superscript"/>
        </w:rPr>
        <w:t>th</w:t>
      </w:r>
      <w:r>
        <w:t xml:space="preserve"> of June 2019</w:t>
      </w:r>
    </w:p>
    <w:p w14:paraId="3242E97F" w14:textId="77777777" w:rsidR="009F1A57" w:rsidRPr="009F1A57" w:rsidRDefault="009F1A57">
      <w:pPr>
        <w:rPr>
          <w:b/>
          <w:bCs/>
        </w:rPr>
      </w:pPr>
      <w:r w:rsidRPr="009F1A57">
        <w:rPr>
          <w:b/>
          <w:bCs/>
        </w:rPr>
        <w:t>20.06.2019</w:t>
      </w:r>
    </w:p>
    <w:p w14:paraId="36CF745B" w14:textId="3CF7E733" w:rsidR="00D0546B" w:rsidRDefault="009F1A57">
      <w:r>
        <w:t>P</w:t>
      </w:r>
      <w:r w:rsidR="005379C1">
        <w:t>rocess samples St901, St902, St903</w:t>
      </w:r>
    </w:p>
    <w:p w14:paraId="0E9B5E8F" w14:textId="7091AFD5" w:rsidR="00D0546B" w:rsidRDefault="00D0546B">
      <w:pPr>
        <w:rPr>
          <w:noProof/>
        </w:rPr>
      </w:pPr>
      <w:r>
        <w:rPr>
          <w:noProof/>
        </w:rPr>
        <w:drawing>
          <wp:inline distT="0" distB="0" distL="0" distR="0" wp14:anchorId="1885A6A9" wp14:editId="5A576DBF">
            <wp:extent cx="3720711" cy="13790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901 902 903.jpg"/>
                    <pic:cNvPicPr/>
                  </pic:nvPicPr>
                  <pic:blipFill rotWithShape="1">
                    <a:blip r:embed="rId15" cstate="print">
                      <a:extLst>
                        <a:ext uri="{28A0092B-C50C-407E-A947-70E740481C1C}">
                          <a14:useLocalDpi xmlns:a14="http://schemas.microsoft.com/office/drawing/2010/main" val="0"/>
                        </a:ext>
                      </a:extLst>
                    </a:blip>
                    <a:srcRect t="14649" b="35935"/>
                    <a:stretch/>
                  </pic:blipFill>
                  <pic:spPr bwMode="auto">
                    <a:xfrm>
                      <a:off x="0" y="0"/>
                      <a:ext cx="3728762" cy="1382031"/>
                    </a:xfrm>
                    <a:prstGeom prst="rect">
                      <a:avLst/>
                    </a:prstGeom>
                    <a:ln>
                      <a:noFill/>
                    </a:ln>
                    <a:extLst>
                      <a:ext uri="{53640926-AAD7-44D8-BBD7-CCE9431645EC}">
                        <a14:shadowObscured xmlns:a14="http://schemas.microsoft.com/office/drawing/2010/main"/>
                      </a:ext>
                    </a:extLst>
                  </pic:spPr>
                </pic:pic>
              </a:graphicData>
            </a:graphic>
          </wp:inline>
        </w:drawing>
      </w:r>
    </w:p>
    <w:p w14:paraId="20137584" w14:textId="0B21BB0B" w:rsidR="00A96901" w:rsidRDefault="00A96901" w:rsidP="00A96901">
      <w:pPr>
        <w:pStyle w:val="Caption"/>
        <w:rPr>
          <w:noProof/>
        </w:rPr>
      </w:pPr>
      <w:r>
        <w:t xml:space="preserve">Figure </w:t>
      </w:r>
      <w:fldSimple w:instr=" SEQ Figure \* ARABIC ">
        <w:r w:rsidR="009A6E9B">
          <w:rPr>
            <w:noProof/>
          </w:rPr>
          <w:t>5</w:t>
        </w:r>
      </w:fldSimple>
      <w:r>
        <w:t xml:space="preserve"> St901, St902 and St903 in sampling containers</w:t>
      </w:r>
    </w:p>
    <w:p w14:paraId="45BD19D8" w14:textId="77777777" w:rsidR="009F1A57" w:rsidRPr="009F1A57" w:rsidRDefault="009F1A57">
      <w:pPr>
        <w:rPr>
          <w:b/>
          <w:bCs/>
          <w:noProof/>
        </w:rPr>
      </w:pPr>
      <w:r w:rsidRPr="009F1A57">
        <w:rPr>
          <w:b/>
          <w:bCs/>
          <w:noProof/>
        </w:rPr>
        <w:t>21.06.2019</w:t>
      </w:r>
    </w:p>
    <w:p w14:paraId="330F9C5B" w14:textId="66166591" w:rsidR="005379C1" w:rsidRDefault="009F1A57">
      <w:pPr>
        <w:rPr>
          <w:noProof/>
        </w:rPr>
      </w:pPr>
      <w:r>
        <w:rPr>
          <w:noProof/>
        </w:rPr>
        <w:t>P</w:t>
      </w:r>
      <w:r w:rsidR="005379C1">
        <w:rPr>
          <w:noProof/>
        </w:rPr>
        <w:t>rocess samples St904, St905, St906</w:t>
      </w:r>
    </w:p>
    <w:p w14:paraId="64D68DE3" w14:textId="11128840" w:rsidR="00D0546B" w:rsidRDefault="00D0546B">
      <w:pPr>
        <w:rPr>
          <w:noProof/>
        </w:rPr>
      </w:pPr>
      <w:r>
        <w:rPr>
          <w:noProof/>
        </w:rPr>
        <w:drawing>
          <wp:inline distT="0" distB="0" distL="0" distR="0" wp14:anchorId="0F474306" wp14:editId="3BE2F3BA">
            <wp:extent cx="3748855" cy="1447621"/>
            <wp:effectExtent l="0" t="0" r="444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904 905 906.jpg"/>
                    <pic:cNvPicPr/>
                  </pic:nvPicPr>
                  <pic:blipFill rotWithShape="1">
                    <a:blip r:embed="rId16" cstate="print">
                      <a:extLst>
                        <a:ext uri="{28A0092B-C50C-407E-A947-70E740481C1C}">
                          <a14:useLocalDpi xmlns:a14="http://schemas.microsoft.com/office/drawing/2010/main" val="0"/>
                        </a:ext>
                      </a:extLst>
                    </a:blip>
                    <a:srcRect t="9947" b="38570"/>
                    <a:stretch/>
                  </pic:blipFill>
                  <pic:spPr bwMode="auto">
                    <a:xfrm>
                      <a:off x="0" y="0"/>
                      <a:ext cx="3769312" cy="1455520"/>
                    </a:xfrm>
                    <a:prstGeom prst="rect">
                      <a:avLst/>
                    </a:prstGeom>
                    <a:ln>
                      <a:noFill/>
                    </a:ln>
                    <a:extLst>
                      <a:ext uri="{53640926-AAD7-44D8-BBD7-CCE9431645EC}">
                        <a14:shadowObscured xmlns:a14="http://schemas.microsoft.com/office/drawing/2010/main"/>
                      </a:ext>
                    </a:extLst>
                  </pic:spPr>
                </pic:pic>
              </a:graphicData>
            </a:graphic>
          </wp:inline>
        </w:drawing>
      </w:r>
    </w:p>
    <w:p w14:paraId="0F01ACBC" w14:textId="562FEB7E" w:rsidR="00A96901" w:rsidRDefault="00A96901" w:rsidP="00A96901">
      <w:pPr>
        <w:pStyle w:val="Caption"/>
        <w:rPr>
          <w:noProof/>
        </w:rPr>
      </w:pPr>
      <w:r>
        <w:t xml:space="preserve">Figure </w:t>
      </w:r>
      <w:fldSimple w:instr=" SEQ Figure \* ARABIC ">
        <w:r w:rsidR="009A6E9B">
          <w:rPr>
            <w:noProof/>
          </w:rPr>
          <w:t>6</w:t>
        </w:r>
      </w:fldSimple>
      <w:r>
        <w:t xml:space="preserve"> St904, St905 and St906 in sampling containers</w:t>
      </w:r>
    </w:p>
    <w:p w14:paraId="103A1347" w14:textId="3E4E16B5" w:rsidR="00D0546B" w:rsidRDefault="00D0546B">
      <w:pPr>
        <w:rPr>
          <w:noProof/>
        </w:rPr>
      </w:pPr>
      <w:r>
        <w:rPr>
          <w:noProof/>
        </w:rPr>
        <w:t>Bacteria growth appeared to have happened in the fridge as no preservative had been added nor were the samples frozen between sampling time and processing time!</w:t>
      </w:r>
    </w:p>
    <w:p w14:paraId="54C9E04A" w14:textId="26916807" w:rsidR="00D0546B" w:rsidRDefault="00D0546B">
      <w:pPr>
        <w:rPr>
          <w:noProof/>
        </w:rPr>
      </w:pPr>
      <w:r>
        <w:rPr>
          <w:noProof/>
        </w:rPr>
        <w:t xml:space="preserve">Therefore the next step was carried out under the fume hood instead of the clean bench. </w:t>
      </w:r>
    </w:p>
    <w:p w14:paraId="33509150" w14:textId="46B6262A" w:rsidR="00D0546B" w:rsidRDefault="00D0546B">
      <w:pPr>
        <w:rPr>
          <w:noProof/>
        </w:rPr>
      </w:pPr>
      <w:r>
        <w:rPr>
          <w:noProof/>
        </w:rPr>
        <w:t xml:space="preserve">The samples were filtered and rinsed with fresh milliQ water through a 125 um steal mesh. </w:t>
      </w:r>
    </w:p>
    <w:p w14:paraId="54E2F2B9" w14:textId="39908D87" w:rsidR="00D0546B" w:rsidRDefault="00D0546B">
      <w:pPr>
        <w:rPr>
          <w:noProof/>
        </w:rPr>
      </w:pPr>
      <w:r>
        <w:rPr>
          <w:noProof/>
        </w:rPr>
        <w:t>The solids were transferred into a 100 ml buffer flask</w:t>
      </w:r>
      <w:r w:rsidR="005379C1">
        <w:rPr>
          <w:noProof/>
        </w:rPr>
        <w:t xml:space="preserve">. The buffer flaskes had been rinsed 3 times with hot water and 3 times with MilliQ water under the fume hood prior to the </w:t>
      </w:r>
      <w:ins w:id="26" w:author="Valtýr Sigurðsson" w:date="2020-01-31T09:24:00Z">
        <w:r w:rsidR="00FA1C87" w:rsidRPr="00FA1C87">
          <w:rPr>
            <w:noProof/>
          </w:rPr>
          <w:t>transference</w:t>
        </w:r>
        <w:r w:rsidR="00FA1C87" w:rsidRPr="00FA1C87" w:rsidDel="00FA1C87">
          <w:rPr>
            <w:noProof/>
          </w:rPr>
          <w:t xml:space="preserve"> </w:t>
        </w:r>
      </w:ins>
      <w:del w:id="27" w:author="Valtýr Sigurðsson" w:date="2020-01-31T09:24:00Z">
        <w:r w:rsidR="005379C1" w:rsidDel="00FA1C87">
          <w:rPr>
            <w:noProof/>
          </w:rPr>
          <w:delText xml:space="preserve">transfere </w:delText>
        </w:r>
      </w:del>
      <w:r w:rsidR="005379C1">
        <w:rPr>
          <w:noProof/>
        </w:rPr>
        <w:t xml:space="preserve">of the samples. </w:t>
      </w:r>
    </w:p>
    <w:p w14:paraId="3E9ACF19" w14:textId="1116659D" w:rsidR="00D0546B" w:rsidRDefault="00D0546B">
      <w:pPr>
        <w:rPr>
          <w:noProof/>
        </w:rPr>
      </w:pPr>
      <w:r>
        <w:rPr>
          <w:noProof/>
        </w:rPr>
        <w:t xml:space="preserve">Frozen at -70 </w:t>
      </w:r>
      <w:r w:rsidR="009F1A57">
        <w:rPr>
          <w:rFonts w:cstheme="minorHAnsi"/>
          <w:noProof/>
        </w:rPr>
        <w:t>°C</w:t>
      </w:r>
      <w:r>
        <w:rPr>
          <w:noProof/>
        </w:rPr>
        <w:t xml:space="preserve"> and freeze dried </w:t>
      </w:r>
      <w:r w:rsidR="009F1A57">
        <w:rPr>
          <w:noProof/>
        </w:rPr>
        <w:t>from the 21.06.2019 until the 25.06.2019</w:t>
      </w:r>
      <w:r w:rsidR="0058048D">
        <w:rPr>
          <w:noProof/>
        </w:rPr>
        <w:t xml:space="preserve"> (picture 3).</w:t>
      </w:r>
    </w:p>
    <w:p w14:paraId="518FB222" w14:textId="5CA21E67" w:rsidR="00D0546B" w:rsidRDefault="00C55BB7">
      <w:pPr>
        <w:rPr>
          <w:noProof/>
        </w:rPr>
      </w:pPr>
      <w:r>
        <w:rPr>
          <w:noProof/>
        </w:rPr>
        <w:t xml:space="preserve">Samples ST 902. 903, 904 were very dense and difficult to filter! -&gt; </w:t>
      </w:r>
      <w:commentRangeStart w:id="28"/>
      <w:r>
        <w:rPr>
          <w:noProof/>
        </w:rPr>
        <w:t xml:space="preserve">check under the stereo microscope what is the dominant solid substance? </w:t>
      </w:r>
      <w:commentRangeEnd w:id="28"/>
      <w:r w:rsidR="000627C6">
        <w:rPr>
          <w:rStyle w:val="CommentReference"/>
        </w:rPr>
        <w:commentReference w:id="28"/>
      </w:r>
    </w:p>
    <w:p w14:paraId="493354DF" w14:textId="0C450BAB" w:rsidR="005379C1" w:rsidRDefault="005379C1">
      <w:pPr>
        <w:rPr>
          <w:noProof/>
        </w:rPr>
      </w:pPr>
      <w:r>
        <w:rPr>
          <w:noProof/>
        </w:rPr>
        <w:t>After freeze drying the samples were weighed</w:t>
      </w:r>
      <w:r w:rsidR="0058048D">
        <w:rPr>
          <w:noProof/>
        </w:rPr>
        <w:t xml:space="preserve"> (table 1). </w:t>
      </w:r>
    </w:p>
    <w:p w14:paraId="4FDD54EB" w14:textId="790FA53E" w:rsidR="0058048D" w:rsidRDefault="0058048D">
      <w:pPr>
        <w:rPr>
          <w:noProof/>
        </w:rPr>
      </w:pPr>
    </w:p>
    <w:p w14:paraId="68432E9C" w14:textId="746016DF" w:rsidR="0058048D" w:rsidRDefault="0058048D">
      <w:pPr>
        <w:rPr>
          <w:noProof/>
        </w:rPr>
      </w:pPr>
    </w:p>
    <w:p w14:paraId="255A610C" w14:textId="1749E2E7" w:rsidR="0058048D" w:rsidRDefault="0058048D">
      <w:pPr>
        <w:rPr>
          <w:noProof/>
        </w:rPr>
      </w:pPr>
    </w:p>
    <w:p w14:paraId="08926DB8" w14:textId="77777777" w:rsidR="0058048D" w:rsidRDefault="0058048D">
      <w:pPr>
        <w:rPr>
          <w:noProof/>
        </w:rPr>
      </w:pPr>
    </w:p>
    <w:p w14:paraId="04446363" w14:textId="4E370D6B" w:rsidR="005379C1" w:rsidRDefault="005379C1">
      <w:pPr>
        <w:rPr>
          <w:noProof/>
        </w:rPr>
      </w:pPr>
    </w:p>
    <w:p w14:paraId="310AA1A1" w14:textId="77777777" w:rsidR="00654DA5" w:rsidRDefault="00654DA5">
      <w:pPr>
        <w:rPr>
          <w:noProof/>
        </w:rPr>
      </w:pPr>
    </w:p>
    <w:tbl>
      <w:tblPr>
        <w:tblStyle w:val="TableGrid"/>
        <w:tblW w:w="0" w:type="auto"/>
        <w:tblLook w:val="04A0" w:firstRow="1" w:lastRow="0" w:firstColumn="1" w:lastColumn="0" w:noHBand="0" w:noVBand="1"/>
      </w:tblPr>
      <w:tblGrid>
        <w:gridCol w:w="1271"/>
        <w:gridCol w:w="2552"/>
        <w:gridCol w:w="1559"/>
        <w:gridCol w:w="1984"/>
        <w:gridCol w:w="1650"/>
      </w:tblGrid>
      <w:tr w:rsidR="003605C1" w:rsidRPr="003605C1" w14:paraId="0D846B5C" w14:textId="709522CC" w:rsidTr="00654DA5">
        <w:tc>
          <w:tcPr>
            <w:tcW w:w="1271" w:type="dxa"/>
          </w:tcPr>
          <w:p w14:paraId="6DEB0675" w14:textId="441C0512" w:rsidR="00654DA5" w:rsidRPr="003605C1" w:rsidRDefault="00654DA5">
            <w:pPr>
              <w:rPr>
                <w:b/>
                <w:bCs/>
                <w:noProof/>
              </w:rPr>
            </w:pPr>
            <w:r w:rsidRPr="003605C1">
              <w:rPr>
                <w:b/>
                <w:bCs/>
                <w:noProof/>
              </w:rPr>
              <w:t>Sample</w:t>
            </w:r>
          </w:p>
        </w:tc>
        <w:tc>
          <w:tcPr>
            <w:tcW w:w="2552" w:type="dxa"/>
          </w:tcPr>
          <w:p w14:paraId="09CB1025" w14:textId="77777777" w:rsidR="00654DA5" w:rsidRPr="003605C1" w:rsidRDefault="00654DA5">
            <w:pPr>
              <w:rPr>
                <w:b/>
                <w:bCs/>
                <w:noProof/>
              </w:rPr>
            </w:pPr>
            <w:r w:rsidRPr="003605C1">
              <w:rPr>
                <w:b/>
                <w:bCs/>
                <w:noProof/>
              </w:rPr>
              <w:t>Weight</w:t>
            </w:r>
          </w:p>
          <w:p w14:paraId="15B50CAC" w14:textId="6EA2DA22" w:rsidR="00654DA5" w:rsidRPr="003605C1" w:rsidRDefault="00654DA5">
            <w:pPr>
              <w:rPr>
                <w:b/>
                <w:bCs/>
                <w:noProof/>
              </w:rPr>
            </w:pPr>
            <w:r w:rsidRPr="003605C1">
              <w:rPr>
                <w:b/>
                <w:bCs/>
                <w:noProof/>
              </w:rPr>
              <w:t>(tare+dry sample)</w:t>
            </w:r>
          </w:p>
          <w:p w14:paraId="6C6397D5" w14:textId="5C061E82" w:rsidR="00654DA5" w:rsidRPr="003605C1" w:rsidRDefault="00654DA5">
            <w:pPr>
              <w:rPr>
                <w:b/>
                <w:bCs/>
                <w:noProof/>
              </w:rPr>
            </w:pPr>
            <w:r w:rsidRPr="003605C1">
              <w:rPr>
                <w:b/>
                <w:bCs/>
                <w:noProof/>
              </w:rPr>
              <w:t>[g]</w:t>
            </w:r>
          </w:p>
        </w:tc>
        <w:tc>
          <w:tcPr>
            <w:tcW w:w="1559" w:type="dxa"/>
          </w:tcPr>
          <w:p w14:paraId="3A1DBF68" w14:textId="77777777" w:rsidR="00654DA5" w:rsidRPr="003605C1" w:rsidRDefault="00654DA5">
            <w:pPr>
              <w:rPr>
                <w:b/>
                <w:bCs/>
                <w:noProof/>
              </w:rPr>
            </w:pPr>
            <w:r w:rsidRPr="003605C1">
              <w:rPr>
                <w:b/>
                <w:bCs/>
                <w:noProof/>
              </w:rPr>
              <w:t xml:space="preserve">Weight </w:t>
            </w:r>
          </w:p>
          <w:p w14:paraId="45FA87CE" w14:textId="77777777" w:rsidR="00654DA5" w:rsidRPr="003605C1" w:rsidRDefault="00654DA5">
            <w:pPr>
              <w:rPr>
                <w:b/>
                <w:bCs/>
                <w:noProof/>
              </w:rPr>
            </w:pPr>
            <w:r w:rsidRPr="003605C1">
              <w:rPr>
                <w:b/>
                <w:bCs/>
                <w:noProof/>
              </w:rPr>
              <w:t>(tare)</w:t>
            </w:r>
          </w:p>
          <w:p w14:paraId="43C4C4C8" w14:textId="2244D70B" w:rsidR="00654DA5" w:rsidRPr="003605C1" w:rsidRDefault="00654DA5">
            <w:pPr>
              <w:rPr>
                <w:b/>
                <w:bCs/>
                <w:noProof/>
              </w:rPr>
            </w:pPr>
            <w:r w:rsidRPr="003605C1">
              <w:rPr>
                <w:b/>
                <w:bCs/>
                <w:noProof/>
              </w:rPr>
              <w:t xml:space="preserve"> [g]</w:t>
            </w:r>
          </w:p>
        </w:tc>
        <w:tc>
          <w:tcPr>
            <w:tcW w:w="1984" w:type="dxa"/>
          </w:tcPr>
          <w:p w14:paraId="007223AC" w14:textId="77777777" w:rsidR="00654DA5" w:rsidRPr="003605C1" w:rsidRDefault="00654DA5">
            <w:pPr>
              <w:rPr>
                <w:b/>
                <w:bCs/>
                <w:noProof/>
              </w:rPr>
            </w:pPr>
            <w:r w:rsidRPr="003605C1">
              <w:rPr>
                <w:b/>
                <w:bCs/>
                <w:noProof/>
              </w:rPr>
              <w:t>Weight dry sample</w:t>
            </w:r>
          </w:p>
          <w:p w14:paraId="6EBE16FA" w14:textId="50781160" w:rsidR="00654DA5" w:rsidRPr="003605C1" w:rsidRDefault="00654DA5">
            <w:pPr>
              <w:rPr>
                <w:b/>
                <w:bCs/>
                <w:noProof/>
              </w:rPr>
            </w:pPr>
            <w:r w:rsidRPr="003605C1">
              <w:rPr>
                <w:b/>
                <w:bCs/>
                <w:noProof/>
              </w:rPr>
              <w:t>[g]</w:t>
            </w:r>
          </w:p>
        </w:tc>
        <w:tc>
          <w:tcPr>
            <w:tcW w:w="1650" w:type="dxa"/>
          </w:tcPr>
          <w:p w14:paraId="6AA868EF" w14:textId="77777777" w:rsidR="00654DA5" w:rsidRPr="003605C1" w:rsidRDefault="00654DA5">
            <w:pPr>
              <w:rPr>
                <w:b/>
                <w:bCs/>
                <w:noProof/>
              </w:rPr>
            </w:pPr>
            <w:r w:rsidRPr="003605C1">
              <w:rPr>
                <w:b/>
                <w:bCs/>
                <w:noProof/>
              </w:rPr>
              <w:t xml:space="preserve">Average </w:t>
            </w:r>
          </w:p>
          <w:p w14:paraId="2464EF76" w14:textId="42DE588B" w:rsidR="00654DA5" w:rsidRPr="003605C1" w:rsidRDefault="00654DA5">
            <w:pPr>
              <w:rPr>
                <w:b/>
                <w:bCs/>
                <w:noProof/>
              </w:rPr>
            </w:pPr>
            <w:r w:rsidRPr="003605C1">
              <w:rPr>
                <w:b/>
                <w:bCs/>
                <w:noProof/>
              </w:rPr>
              <w:t>[g]</w:t>
            </w:r>
          </w:p>
        </w:tc>
      </w:tr>
      <w:tr w:rsidR="003605C1" w:rsidRPr="003605C1" w14:paraId="48BAAB5E" w14:textId="2FE38C75" w:rsidTr="00654DA5">
        <w:tc>
          <w:tcPr>
            <w:tcW w:w="1271" w:type="dxa"/>
          </w:tcPr>
          <w:p w14:paraId="2C1769B0" w14:textId="68CCE216" w:rsidR="0058048D" w:rsidRPr="003605C1" w:rsidRDefault="0058048D" w:rsidP="00014A7C">
            <w:pPr>
              <w:rPr>
                <w:b/>
                <w:bCs/>
                <w:noProof/>
              </w:rPr>
            </w:pPr>
            <w:r w:rsidRPr="003605C1">
              <w:rPr>
                <w:b/>
                <w:bCs/>
                <w:noProof/>
              </w:rPr>
              <w:t>St 901 A</w:t>
            </w:r>
          </w:p>
        </w:tc>
        <w:tc>
          <w:tcPr>
            <w:tcW w:w="2552" w:type="dxa"/>
          </w:tcPr>
          <w:p w14:paraId="193E406F" w14:textId="416EB8B6" w:rsidR="0058048D" w:rsidRPr="003605C1" w:rsidRDefault="0058048D" w:rsidP="00014A7C">
            <w:pPr>
              <w:rPr>
                <w:noProof/>
              </w:rPr>
            </w:pPr>
            <w:r w:rsidRPr="003605C1">
              <w:rPr>
                <w:noProof/>
              </w:rPr>
              <w:t>155,6245</w:t>
            </w:r>
          </w:p>
        </w:tc>
        <w:tc>
          <w:tcPr>
            <w:tcW w:w="1559" w:type="dxa"/>
          </w:tcPr>
          <w:p w14:paraId="043A9E59" w14:textId="30A372FE" w:rsidR="0058048D" w:rsidRPr="003605C1" w:rsidRDefault="0058048D" w:rsidP="00014A7C">
            <w:pPr>
              <w:rPr>
                <w:noProof/>
              </w:rPr>
            </w:pPr>
            <w:r w:rsidRPr="003605C1">
              <w:rPr>
                <w:noProof/>
              </w:rPr>
              <w:t>155,5985</w:t>
            </w:r>
          </w:p>
        </w:tc>
        <w:tc>
          <w:tcPr>
            <w:tcW w:w="1984" w:type="dxa"/>
            <w:vAlign w:val="bottom"/>
          </w:tcPr>
          <w:p w14:paraId="57D95C66" w14:textId="1FD3FFB5" w:rsidR="0058048D" w:rsidRPr="003605C1" w:rsidRDefault="0058048D" w:rsidP="00014A7C">
            <w:pPr>
              <w:rPr>
                <w:noProof/>
              </w:rPr>
            </w:pPr>
            <w:r w:rsidRPr="003605C1">
              <w:rPr>
                <w:rFonts w:ascii="Calibri" w:hAnsi="Calibri" w:cs="Calibri"/>
              </w:rPr>
              <w:t>0,0260</w:t>
            </w:r>
          </w:p>
        </w:tc>
        <w:tc>
          <w:tcPr>
            <w:tcW w:w="1650" w:type="dxa"/>
            <w:vMerge w:val="restart"/>
            <w:vAlign w:val="bottom"/>
          </w:tcPr>
          <w:p w14:paraId="47902039" w14:textId="11800FF8" w:rsidR="0058048D" w:rsidRPr="003605C1" w:rsidRDefault="0058048D" w:rsidP="0058048D">
            <w:pPr>
              <w:rPr>
                <w:noProof/>
              </w:rPr>
            </w:pPr>
            <w:r w:rsidRPr="003605C1">
              <w:rPr>
                <w:noProof/>
              </w:rPr>
              <w:t>0,0565</w:t>
            </w:r>
          </w:p>
        </w:tc>
      </w:tr>
      <w:tr w:rsidR="003605C1" w:rsidRPr="003605C1" w14:paraId="6F73BB74" w14:textId="1BFF30F4" w:rsidTr="00654DA5">
        <w:tc>
          <w:tcPr>
            <w:tcW w:w="1271" w:type="dxa"/>
          </w:tcPr>
          <w:p w14:paraId="3C4D07B8" w14:textId="0C59B616" w:rsidR="0058048D" w:rsidRPr="003605C1" w:rsidRDefault="0058048D" w:rsidP="00014A7C">
            <w:pPr>
              <w:rPr>
                <w:b/>
                <w:bCs/>
                <w:noProof/>
              </w:rPr>
            </w:pPr>
            <w:r w:rsidRPr="003605C1">
              <w:rPr>
                <w:b/>
                <w:bCs/>
                <w:noProof/>
              </w:rPr>
              <w:t>St 901 B</w:t>
            </w:r>
          </w:p>
        </w:tc>
        <w:tc>
          <w:tcPr>
            <w:tcW w:w="2552" w:type="dxa"/>
          </w:tcPr>
          <w:p w14:paraId="722DFE20" w14:textId="33839B33" w:rsidR="0058048D" w:rsidRPr="003605C1" w:rsidRDefault="0058048D" w:rsidP="00014A7C">
            <w:pPr>
              <w:rPr>
                <w:noProof/>
              </w:rPr>
            </w:pPr>
            <w:r w:rsidRPr="003605C1">
              <w:rPr>
                <w:noProof/>
              </w:rPr>
              <w:t>145,7002</w:t>
            </w:r>
          </w:p>
        </w:tc>
        <w:tc>
          <w:tcPr>
            <w:tcW w:w="1559" w:type="dxa"/>
          </w:tcPr>
          <w:p w14:paraId="697AFB1F" w14:textId="6D698654" w:rsidR="0058048D" w:rsidRPr="003605C1" w:rsidRDefault="0058048D" w:rsidP="00014A7C">
            <w:pPr>
              <w:rPr>
                <w:noProof/>
              </w:rPr>
            </w:pPr>
            <w:r w:rsidRPr="003605C1">
              <w:rPr>
                <w:noProof/>
              </w:rPr>
              <w:t>145,6473</w:t>
            </w:r>
          </w:p>
        </w:tc>
        <w:tc>
          <w:tcPr>
            <w:tcW w:w="1984" w:type="dxa"/>
            <w:vAlign w:val="bottom"/>
          </w:tcPr>
          <w:p w14:paraId="2E00CAE0" w14:textId="43E74843" w:rsidR="0058048D" w:rsidRPr="003605C1" w:rsidRDefault="0058048D" w:rsidP="00014A7C">
            <w:pPr>
              <w:rPr>
                <w:noProof/>
              </w:rPr>
            </w:pPr>
            <w:r w:rsidRPr="003605C1">
              <w:rPr>
                <w:rFonts w:ascii="Calibri" w:hAnsi="Calibri" w:cs="Calibri"/>
              </w:rPr>
              <w:t>0,0529</w:t>
            </w:r>
          </w:p>
        </w:tc>
        <w:tc>
          <w:tcPr>
            <w:tcW w:w="1650" w:type="dxa"/>
            <w:vMerge/>
            <w:vAlign w:val="bottom"/>
          </w:tcPr>
          <w:p w14:paraId="2805BEE9" w14:textId="77777777" w:rsidR="0058048D" w:rsidRPr="003605C1" w:rsidRDefault="0058048D" w:rsidP="0058048D">
            <w:pPr>
              <w:rPr>
                <w:noProof/>
              </w:rPr>
            </w:pPr>
          </w:p>
        </w:tc>
      </w:tr>
      <w:tr w:rsidR="003605C1" w:rsidRPr="003605C1" w14:paraId="0547B44E" w14:textId="7DB10126" w:rsidTr="00654DA5">
        <w:tc>
          <w:tcPr>
            <w:tcW w:w="1271" w:type="dxa"/>
          </w:tcPr>
          <w:p w14:paraId="45EB474D" w14:textId="66D3AB54" w:rsidR="0058048D" w:rsidRPr="003605C1" w:rsidRDefault="0058048D" w:rsidP="00014A7C">
            <w:pPr>
              <w:rPr>
                <w:b/>
                <w:bCs/>
                <w:noProof/>
              </w:rPr>
            </w:pPr>
            <w:r w:rsidRPr="003605C1">
              <w:rPr>
                <w:b/>
                <w:bCs/>
                <w:noProof/>
              </w:rPr>
              <w:t>St 901 C</w:t>
            </w:r>
          </w:p>
        </w:tc>
        <w:tc>
          <w:tcPr>
            <w:tcW w:w="2552" w:type="dxa"/>
          </w:tcPr>
          <w:p w14:paraId="6E1B400B" w14:textId="22E13897" w:rsidR="0058048D" w:rsidRPr="003605C1" w:rsidRDefault="0058048D" w:rsidP="00014A7C">
            <w:pPr>
              <w:rPr>
                <w:noProof/>
              </w:rPr>
            </w:pPr>
            <w:r w:rsidRPr="003605C1">
              <w:rPr>
                <w:noProof/>
              </w:rPr>
              <w:t>143,6261</w:t>
            </w:r>
          </w:p>
        </w:tc>
        <w:tc>
          <w:tcPr>
            <w:tcW w:w="1559" w:type="dxa"/>
          </w:tcPr>
          <w:p w14:paraId="2674D57E" w14:textId="14E99B1E" w:rsidR="0058048D" w:rsidRPr="003605C1" w:rsidRDefault="0058048D" w:rsidP="00014A7C">
            <w:pPr>
              <w:rPr>
                <w:noProof/>
              </w:rPr>
            </w:pPr>
            <w:r w:rsidRPr="003605C1">
              <w:rPr>
                <w:noProof/>
              </w:rPr>
              <w:t>143,5355</w:t>
            </w:r>
          </w:p>
        </w:tc>
        <w:tc>
          <w:tcPr>
            <w:tcW w:w="1984" w:type="dxa"/>
            <w:vAlign w:val="bottom"/>
          </w:tcPr>
          <w:p w14:paraId="6B2F0109" w14:textId="1ACC0477" w:rsidR="0058048D" w:rsidRPr="003605C1" w:rsidRDefault="0058048D" w:rsidP="00014A7C">
            <w:pPr>
              <w:rPr>
                <w:noProof/>
              </w:rPr>
            </w:pPr>
            <w:r w:rsidRPr="003605C1">
              <w:rPr>
                <w:rFonts w:ascii="Calibri" w:hAnsi="Calibri" w:cs="Calibri"/>
              </w:rPr>
              <w:t>0,0906</w:t>
            </w:r>
          </w:p>
        </w:tc>
        <w:tc>
          <w:tcPr>
            <w:tcW w:w="1650" w:type="dxa"/>
            <w:vMerge/>
            <w:vAlign w:val="bottom"/>
          </w:tcPr>
          <w:p w14:paraId="0A8615E7" w14:textId="77777777" w:rsidR="0058048D" w:rsidRPr="003605C1" w:rsidRDefault="0058048D" w:rsidP="0058048D">
            <w:pPr>
              <w:rPr>
                <w:noProof/>
              </w:rPr>
            </w:pPr>
          </w:p>
        </w:tc>
      </w:tr>
      <w:tr w:rsidR="003605C1" w:rsidRPr="003605C1" w14:paraId="03ADB95A" w14:textId="4F3D147D" w:rsidTr="00654DA5">
        <w:tc>
          <w:tcPr>
            <w:tcW w:w="1271" w:type="dxa"/>
          </w:tcPr>
          <w:p w14:paraId="2ADCB588" w14:textId="77777777" w:rsidR="0058048D" w:rsidRPr="003605C1" w:rsidRDefault="0058048D">
            <w:pPr>
              <w:rPr>
                <w:b/>
                <w:bCs/>
                <w:noProof/>
              </w:rPr>
            </w:pPr>
          </w:p>
        </w:tc>
        <w:tc>
          <w:tcPr>
            <w:tcW w:w="2552" w:type="dxa"/>
          </w:tcPr>
          <w:p w14:paraId="702CE7CA" w14:textId="77777777" w:rsidR="0058048D" w:rsidRPr="003605C1" w:rsidRDefault="0058048D">
            <w:pPr>
              <w:rPr>
                <w:noProof/>
              </w:rPr>
            </w:pPr>
          </w:p>
        </w:tc>
        <w:tc>
          <w:tcPr>
            <w:tcW w:w="1559" w:type="dxa"/>
          </w:tcPr>
          <w:p w14:paraId="05C511DE" w14:textId="77777777" w:rsidR="0058048D" w:rsidRPr="003605C1" w:rsidRDefault="0058048D">
            <w:pPr>
              <w:rPr>
                <w:noProof/>
              </w:rPr>
            </w:pPr>
          </w:p>
        </w:tc>
        <w:tc>
          <w:tcPr>
            <w:tcW w:w="1984" w:type="dxa"/>
          </w:tcPr>
          <w:p w14:paraId="744B3142" w14:textId="77777777" w:rsidR="0058048D" w:rsidRPr="003605C1" w:rsidRDefault="0058048D">
            <w:pPr>
              <w:rPr>
                <w:noProof/>
              </w:rPr>
            </w:pPr>
          </w:p>
        </w:tc>
        <w:tc>
          <w:tcPr>
            <w:tcW w:w="1650" w:type="dxa"/>
          </w:tcPr>
          <w:p w14:paraId="7547DA72" w14:textId="77777777" w:rsidR="0058048D" w:rsidRPr="003605C1" w:rsidRDefault="0058048D">
            <w:pPr>
              <w:rPr>
                <w:noProof/>
              </w:rPr>
            </w:pPr>
          </w:p>
        </w:tc>
      </w:tr>
      <w:tr w:rsidR="003605C1" w:rsidRPr="003605C1" w14:paraId="42154FC7" w14:textId="2AE7E42A" w:rsidTr="00654DA5">
        <w:tc>
          <w:tcPr>
            <w:tcW w:w="1271" w:type="dxa"/>
          </w:tcPr>
          <w:p w14:paraId="3AAC5549" w14:textId="635B4D7F" w:rsidR="0058048D" w:rsidRPr="003605C1" w:rsidRDefault="0058048D" w:rsidP="00014A7C">
            <w:pPr>
              <w:rPr>
                <w:b/>
                <w:bCs/>
                <w:noProof/>
              </w:rPr>
            </w:pPr>
            <w:r w:rsidRPr="003605C1">
              <w:rPr>
                <w:b/>
                <w:bCs/>
                <w:noProof/>
              </w:rPr>
              <w:t>St 902 A</w:t>
            </w:r>
          </w:p>
        </w:tc>
        <w:tc>
          <w:tcPr>
            <w:tcW w:w="2552" w:type="dxa"/>
          </w:tcPr>
          <w:p w14:paraId="0050B614" w14:textId="67289DD5" w:rsidR="0058048D" w:rsidRPr="003605C1" w:rsidRDefault="0058048D" w:rsidP="00014A7C">
            <w:pPr>
              <w:rPr>
                <w:noProof/>
              </w:rPr>
            </w:pPr>
            <w:r w:rsidRPr="003605C1">
              <w:rPr>
                <w:noProof/>
              </w:rPr>
              <w:t>145,8300</w:t>
            </w:r>
          </w:p>
        </w:tc>
        <w:tc>
          <w:tcPr>
            <w:tcW w:w="1559" w:type="dxa"/>
          </w:tcPr>
          <w:p w14:paraId="3365C79A" w14:textId="5C027891" w:rsidR="0058048D" w:rsidRPr="003605C1" w:rsidRDefault="0058048D" w:rsidP="00014A7C">
            <w:pPr>
              <w:rPr>
                <w:noProof/>
              </w:rPr>
            </w:pPr>
            <w:r w:rsidRPr="003605C1">
              <w:rPr>
                <w:noProof/>
              </w:rPr>
              <w:t>145,3539</w:t>
            </w:r>
          </w:p>
        </w:tc>
        <w:tc>
          <w:tcPr>
            <w:tcW w:w="1984" w:type="dxa"/>
            <w:vAlign w:val="bottom"/>
          </w:tcPr>
          <w:p w14:paraId="62A72A79" w14:textId="2969B1BD" w:rsidR="0058048D" w:rsidRPr="003605C1" w:rsidRDefault="0058048D" w:rsidP="00014A7C">
            <w:pPr>
              <w:rPr>
                <w:noProof/>
              </w:rPr>
            </w:pPr>
            <w:r w:rsidRPr="003605C1">
              <w:rPr>
                <w:noProof/>
              </w:rPr>
              <w:t>0,4761</w:t>
            </w:r>
          </w:p>
        </w:tc>
        <w:tc>
          <w:tcPr>
            <w:tcW w:w="1650" w:type="dxa"/>
            <w:vMerge w:val="restart"/>
            <w:vAlign w:val="bottom"/>
          </w:tcPr>
          <w:p w14:paraId="1D28F0B5" w14:textId="3D0580AF" w:rsidR="0058048D" w:rsidRPr="003605C1" w:rsidRDefault="00654DA5" w:rsidP="0058048D">
            <w:pPr>
              <w:rPr>
                <w:noProof/>
              </w:rPr>
            </w:pPr>
            <w:r w:rsidRPr="003605C1">
              <w:rPr>
                <w:noProof/>
              </w:rPr>
              <w:t>0,2974</w:t>
            </w:r>
          </w:p>
        </w:tc>
      </w:tr>
      <w:tr w:rsidR="003605C1" w:rsidRPr="003605C1" w14:paraId="50EEB469" w14:textId="6E79A7B3" w:rsidTr="00654DA5">
        <w:tc>
          <w:tcPr>
            <w:tcW w:w="1271" w:type="dxa"/>
          </w:tcPr>
          <w:p w14:paraId="46A26DBE" w14:textId="7A5CEDA8" w:rsidR="0058048D" w:rsidRPr="003605C1" w:rsidRDefault="0058048D" w:rsidP="00014A7C">
            <w:pPr>
              <w:rPr>
                <w:b/>
                <w:bCs/>
                <w:noProof/>
              </w:rPr>
            </w:pPr>
            <w:r w:rsidRPr="003605C1">
              <w:rPr>
                <w:b/>
                <w:bCs/>
                <w:noProof/>
              </w:rPr>
              <w:t>St 902 B</w:t>
            </w:r>
          </w:p>
        </w:tc>
        <w:tc>
          <w:tcPr>
            <w:tcW w:w="2552" w:type="dxa"/>
          </w:tcPr>
          <w:p w14:paraId="6058F3CE" w14:textId="6125C694" w:rsidR="0058048D" w:rsidRPr="003605C1" w:rsidRDefault="0058048D" w:rsidP="00014A7C">
            <w:pPr>
              <w:rPr>
                <w:noProof/>
              </w:rPr>
            </w:pPr>
            <w:r w:rsidRPr="003605C1">
              <w:rPr>
                <w:noProof/>
              </w:rPr>
              <w:t>146,0412</w:t>
            </w:r>
          </w:p>
        </w:tc>
        <w:tc>
          <w:tcPr>
            <w:tcW w:w="1559" w:type="dxa"/>
          </w:tcPr>
          <w:p w14:paraId="4F8E013F" w14:textId="7ADC5F03" w:rsidR="0058048D" w:rsidRPr="003605C1" w:rsidRDefault="0058048D" w:rsidP="00014A7C">
            <w:pPr>
              <w:rPr>
                <w:noProof/>
              </w:rPr>
            </w:pPr>
            <w:r w:rsidRPr="003605C1">
              <w:rPr>
                <w:noProof/>
              </w:rPr>
              <w:t>145,7334</w:t>
            </w:r>
          </w:p>
        </w:tc>
        <w:tc>
          <w:tcPr>
            <w:tcW w:w="1984" w:type="dxa"/>
            <w:vAlign w:val="bottom"/>
          </w:tcPr>
          <w:p w14:paraId="15D2BECE" w14:textId="43159362" w:rsidR="0058048D" w:rsidRPr="003605C1" w:rsidRDefault="0058048D" w:rsidP="00014A7C">
            <w:pPr>
              <w:rPr>
                <w:noProof/>
              </w:rPr>
            </w:pPr>
            <w:r w:rsidRPr="003605C1">
              <w:rPr>
                <w:noProof/>
              </w:rPr>
              <w:t>0,3078</w:t>
            </w:r>
          </w:p>
        </w:tc>
        <w:tc>
          <w:tcPr>
            <w:tcW w:w="1650" w:type="dxa"/>
            <w:vMerge/>
            <w:vAlign w:val="bottom"/>
          </w:tcPr>
          <w:p w14:paraId="4C237A42" w14:textId="77777777" w:rsidR="0058048D" w:rsidRPr="003605C1" w:rsidRDefault="0058048D" w:rsidP="0058048D">
            <w:pPr>
              <w:rPr>
                <w:noProof/>
              </w:rPr>
            </w:pPr>
          </w:p>
        </w:tc>
      </w:tr>
      <w:tr w:rsidR="003605C1" w:rsidRPr="003605C1" w14:paraId="6645B921" w14:textId="421AFA53" w:rsidTr="00654DA5">
        <w:tc>
          <w:tcPr>
            <w:tcW w:w="1271" w:type="dxa"/>
          </w:tcPr>
          <w:p w14:paraId="708BF63C" w14:textId="47DE4E1D" w:rsidR="0058048D" w:rsidRPr="003605C1" w:rsidRDefault="0058048D" w:rsidP="00014A7C">
            <w:pPr>
              <w:rPr>
                <w:b/>
                <w:bCs/>
                <w:noProof/>
              </w:rPr>
            </w:pPr>
            <w:r w:rsidRPr="003605C1">
              <w:rPr>
                <w:b/>
                <w:bCs/>
                <w:noProof/>
              </w:rPr>
              <w:t>St 902 C</w:t>
            </w:r>
          </w:p>
        </w:tc>
        <w:tc>
          <w:tcPr>
            <w:tcW w:w="2552" w:type="dxa"/>
          </w:tcPr>
          <w:p w14:paraId="447250AF" w14:textId="2268B450" w:rsidR="0058048D" w:rsidRPr="003605C1" w:rsidRDefault="0058048D" w:rsidP="00014A7C">
            <w:pPr>
              <w:rPr>
                <w:noProof/>
              </w:rPr>
            </w:pPr>
            <w:r w:rsidRPr="003605C1">
              <w:rPr>
                <w:noProof/>
              </w:rPr>
              <w:t>156,1676</w:t>
            </w:r>
          </w:p>
        </w:tc>
        <w:tc>
          <w:tcPr>
            <w:tcW w:w="1559" w:type="dxa"/>
          </w:tcPr>
          <w:p w14:paraId="708E3133" w14:textId="6333573A" w:rsidR="0058048D" w:rsidRPr="003605C1" w:rsidRDefault="0058048D" w:rsidP="00014A7C">
            <w:pPr>
              <w:rPr>
                <w:noProof/>
              </w:rPr>
            </w:pPr>
            <w:r w:rsidRPr="003605C1">
              <w:rPr>
                <w:noProof/>
              </w:rPr>
              <w:t>156,0593</w:t>
            </w:r>
          </w:p>
        </w:tc>
        <w:tc>
          <w:tcPr>
            <w:tcW w:w="1984" w:type="dxa"/>
            <w:vAlign w:val="bottom"/>
          </w:tcPr>
          <w:p w14:paraId="1A025363" w14:textId="5EFFB2A8" w:rsidR="0058048D" w:rsidRPr="003605C1" w:rsidRDefault="0058048D" w:rsidP="00014A7C">
            <w:pPr>
              <w:rPr>
                <w:noProof/>
              </w:rPr>
            </w:pPr>
            <w:r w:rsidRPr="003605C1">
              <w:rPr>
                <w:noProof/>
              </w:rPr>
              <w:t>0,1083</w:t>
            </w:r>
          </w:p>
        </w:tc>
        <w:tc>
          <w:tcPr>
            <w:tcW w:w="1650" w:type="dxa"/>
            <w:vMerge/>
            <w:vAlign w:val="bottom"/>
          </w:tcPr>
          <w:p w14:paraId="200209A3" w14:textId="77777777" w:rsidR="0058048D" w:rsidRPr="003605C1" w:rsidRDefault="0058048D" w:rsidP="0058048D">
            <w:pPr>
              <w:rPr>
                <w:noProof/>
              </w:rPr>
            </w:pPr>
          </w:p>
        </w:tc>
      </w:tr>
      <w:tr w:rsidR="003605C1" w:rsidRPr="003605C1" w14:paraId="7DD4189D" w14:textId="46A45F3A" w:rsidTr="00654DA5">
        <w:tc>
          <w:tcPr>
            <w:tcW w:w="1271" w:type="dxa"/>
          </w:tcPr>
          <w:p w14:paraId="6BB14261" w14:textId="77777777" w:rsidR="0058048D" w:rsidRPr="003605C1" w:rsidRDefault="0058048D">
            <w:pPr>
              <w:rPr>
                <w:b/>
                <w:bCs/>
                <w:noProof/>
              </w:rPr>
            </w:pPr>
          </w:p>
        </w:tc>
        <w:tc>
          <w:tcPr>
            <w:tcW w:w="2552" w:type="dxa"/>
          </w:tcPr>
          <w:p w14:paraId="0A4C8132" w14:textId="77777777" w:rsidR="0058048D" w:rsidRPr="003605C1" w:rsidRDefault="0058048D">
            <w:pPr>
              <w:rPr>
                <w:noProof/>
              </w:rPr>
            </w:pPr>
          </w:p>
        </w:tc>
        <w:tc>
          <w:tcPr>
            <w:tcW w:w="1559" w:type="dxa"/>
          </w:tcPr>
          <w:p w14:paraId="34051BAE" w14:textId="77777777" w:rsidR="0058048D" w:rsidRPr="003605C1" w:rsidRDefault="0058048D">
            <w:pPr>
              <w:rPr>
                <w:noProof/>
              </w:rPr>
            </w:pPr>
          </w:p>
        </w:tc>
        <w:tc>
          <w:tcPr>
            <w:tcW w:w="1984" w:type="dxa"/>
          </w:tcPr>
          <w:p w14:paraId="4303A4BF" w14:textId="77777777" w:rsidR="0058048D" w:rsidRPr="003605C1" w:rsidRDefault="0058048D">
            <w:pPr>
              <w:rPr>
                <w:noProof/>
              </w:rPr>
            </w:pPr>
          </w:p>
        </w:tc>
        <w:tc>
          <w:tcPr>
            <w:tcW w:w="1650" w:type="dxa"/>
          </w:tcPr>
          <w:p w14:paraId="2AE5FDF4" w14:textId="77777777" w:rsidR="0058048D" w:rsidRPr="003605C1" w:rsidRDefault="0058048D">
            <w:pPr>
              <w:rPr>
                <w:noProof/>
              </w:rPr>
            </w:pPr>
          </w:p>
        </w:tc>
      </w:tr>
      <w:tr w:rsidR="003605C1" w:rsidRPr="003605C1" w14:paraId="3496A18E" w14:textId="66D646A3" w:rsidTr="00654DA5">
        <w:tc>
          <w:tcPr>
            <w:tcW w:w="1271" w:type="dxa"/>
          </w:tcPr>
          <w:p w14:paraId="60291D8B" w14:textId="03B6EABD" w:rsidR="0058048D" w:rsidRPr="003605C1" w:rsidRDefault="0058048D">
            <w:pPr>
              <w:rPr>
                <w:b/>
                <w:bCs/>
                <w:noProof/>
              </w:rPr>
            </w:pPr>
            <w:r w:rsidRPr="003605C1">
              <w:rPr>
                <w:b/>
                <w:bCs/>
                <w:noProof/>
              </w:rPr>
              <w:t>St 903 A</w:t>
            </w:r>
          </w:p>
        </w:tc>
        <w:tc>
          <w:tcPr>
            <w:tcW w:w="2552" w:type="dxa"/>
          </w:tcPr>
          <w:p w14:paraId="245F498B" w14:textId="45F6B8E3" w:rsidR="0058048D" w:rsidRPr="003605C1" w:rsidRDefault="0058048D">
            <w:pPr>
              <w:rPr>
                <w:noProof/>
              </w:rPr>
            </w:pPr>
            <w:r w:rsidRPr="003605C1">
              <w:rPr>
                <w:noProof/>
              </w:rPr>
              <w:t>144,9754</w:t>
            </w:r>
          </w:p>
        </w:tc>
        <w:tc>
          <w:tcPr>
            <w:tcW w:w="1559" w:type="dxa"/>
          </w:tcPr>
          <w:p w14:paraId="7695307C" w14:textId="48498091" w:rsidR="0058048D" w:rsidRPr="003605C1" w:rsidRDefault="0058048D">
            <w:pPr>
              <w:rPr>
                <w:noProof/>
              </w:rPr>
            </w:pPr>
            <w:r w:rsidRPr="003605C1">
              <w:rPr>
                <w:noProof/>
              </w:rPr>
              <w:t>144,5686</w:t>
            </w:r>
          </w:p>
        </w:tc>
        <w:tc>
          <w:tcPr>
            <w:tcW w:w="1984" w:type="dxa"/>
          </w:tcPr>
          <w:p w14:paraId="547200D4" w14:textId="4F0EEB3F" w:rsidR="0058048D" w:rsidRPr="003605C1" w:rsidRDefault="0058048D">
            <w:pPr>
              <w:rPr>
                <w:noProof/>
              </w:rPr>
            </w:pPr>
            <w:r w:rsidRPr="003605C1">
              <w:rPr>
                <w:noProof/>
              </w:rPr>
              <w:t>0,4068</w:t>
            </w:r>
          </w:p>
        </w:tc>
        <w:tc>
          <w:tcPr>
            <w:tcW w:w="1650" w:type="dxa"/>
            <w:vMerge w:val="restart"/>
          </w:tcPr>
          <w:p w14:paraId="60B582D3" w14:textId="77777777" w:rsidR="0058048D" w:rsidRPr="003605C1" w:rsidRDefault="0058048D" w:rsidP="0058048D">
            <w:pPr>
              <w:rPr>
                <w:noProof/>
              </w:rPr>
            </w:pPr>
          </w:p>
          <w:p w14:paraId="01AB5C6A" w14:textId="77777777" w:rsidR="0058048D" w:rsidRPr="003605C1" w:rsidRDefault="0058048D" w:rsidP="0058048D">
            <w:pPr>
              <w:rPr>
                <w:noProof/>
              </w:rPr>
            </w:pPr>
          </w:p>
          <w:p w14:paraId="4560D31A" w14:textId="2E68B318" w:rsidR="0058048D" w:rsidRPr="003605C1" w:rsidRDefault="0058048D" w:rsidP="0058048D">
            <w:pPr>
              <w:rPr>
                <w:noProof/>
              </w:rPr>
            </w:pPr>
            <w:r w:rsidRPr="003605C1">
              <w:rPr>
                <w:noProof/>
              </w:rPr>
              <w:t>0,3468</w:t>
            </w:r>
          </w:p>
        </w:tc>
      </w:tr>
      <w:tr w:rsidR="003605C1" w:rsidRPr="003605C1" w14:paraId="07C20035" w14:textId="228CA873" w:rsidTr="00654DA5">
        <w:tc>
          <w:tcPr>
            <w:tcW w:w="1271" w:type="dxa"/>
          </w:tcPr>
          <w:p w14:paraId="25955CF4" w14:textId="60E07EF5" w:rsidR="0058048D" w:rsidRPr="003605C1" w:rsidRDefault="0058048D">
            <w:pPr>
              <w:rPr>
                <w:b/>
                <w:bCs/>
                <w:noProof/>
              </w:rPr>
            </w:pPr>
            <w:r w:rsidRPr="003605C1">
              <w:rPr>
                <w:b/>
                <w:bCs/>
                <w:noProof/>
              </w:rPr>
              <w:t>St 903 B</w:t>
            </w:r>
          </w:p>
        </w:tc>
        <w:tc>
          <w:tcPr>
            <w:tcW w:w="2552" w:type="dxa"/>
          </w:tcPr>
          <w:p w14:paraId="6E1BCF36" w14:textId="4268F509" w:rsidR="0058048D" w:rsidRPr="003605C1" w:rsidRDefault="0058048D">
            <w:pPr>
              <w:rPr>
                <w:noProof/>
              </w:rPr>
            </w:pPr>
            <w:r w:rsidRPr="003605C1">
              <w:rPr>
                <w:noProof/>
              </w:rPr>
              <w:t>146,1568</w:t>
            </w:r>
          </w:p>
        </w:tc>
        <w:tc>
          <w:tcPr>
            <w:tcW w:w="1559" w:type="dxa"/>
          </w:tcPr>
          <w:p w14:paraId="3BE92AE7" w14:textId="500BB02E" w:rsidR="0058048D" w:rsidRPr="003605C1" w:rsidRDefault="0058048D">
            <w:pPr>
              <w:rPr>
                <w:noProof/>
              </w:rPr>
            </w:pPr>
            <w:r w:rsidRPr="003605C1">
              <w:rPr>
                <w:noProof/>
              </w:rPr>
              <w:t>145,8601</w:t>
            </w:r>
          </w:p>
        </w:tc>
        <w:tc>
          <w:tcPr>
            <w:tcW w:w="1984" w:type="dxa"/>
          </w:tcPr>
          <w:p w14:paraId="7B1FA320" w14:textId="19906AE4" w:rsidR="0058048D" w:rsidRPr="003605C1" w:rsidRDefault="0058048D">
            <w:pPr>
              <w:rPr>
                <w:noProof/>
              </w:rPr>
            </w:pPr>
            <w:r w:rsidRPr="003605C1">
              <w:rPr>
                <w:noProof/>
              </w:rPr>
              <w:t>0,2967</w:t>
            </w:r>
          </w:p>
        </w:tc>
        <w:tc>
          <w:tcPr>
            <w:tcW w:w="1650" w:type="dxa"/>
            <w:vMerge/>
          </w:tcPr>
          <w:p w14:paraId="0927148E" w14:textId="77777777" w:rsidR="0058048D" w:rsidRPr="003605C1" w:rsidRDefault="0058048D" w:rsidP="0058048D">
            <w:pPr>
              <w:rPr>
                <w:noProof/>
              </w:rPr>
            </w:pPr>
          </w:p>
        </w:tc>
      </w:tr>
      <w:tr w:rsidR="003605C1" w:rsidRPr="003605C1" w14:paraId="4BF34689" w14:textId="1763A879" w:rsidTr="00654DA5">
        <w:tc>
          <w:tcPr>
            <w:tcW w:w="1271" w:type="dxa"/>
          </w:tcPr>
          <w:p w14:paraId="489509FA" w14:textId="44916797" w:rsidR="0058048D" w:rsidRPr="003605C1" w:rsidRDefault="0058048D">
            <w:pPr>
              <w:rPr>
                <w:b/>
                <w:bCs/>
                <w:noProof/>
              </w:rPr>
            </w:pPr>
            <w:r w:rsidRPr="003605C1">
              <w:rPr>
                <w:b/>
                <w:bCs/>
                <w:noProof/>
              </w:rPr>
              <w:t>St 903 C</w:t>
            </w:r>
          </w:p>
        </w:tc>
        <w:tc>
          <w:tcPr>
            <w:tcW w:w="2552" w:type="dxa"/>
          </w:tcPr>
          <w:p w14:paraId="18AC8660" w14:textId="0727A995" w:rsidR="0058048D" w:rsidRPr="003605C1" w:rsidRDefault="0058048D">
            <w:pPr>
              <w:rPr>
                <w:noProof/>
              </w:rPr>
            </w:pPr>
            <w:r w:rsidRPr="003605C1">
              <w:rPr>
                <w:noProof/>
              </w:rPr>
              <w:t>156,3493</w:t>
            </w:r>
          </w:p>
        </w:tc>
        <w:tc>
          <w:tcPr>
            <w:tcW w:w="1559" w:type="dxa"/>
          </w:tcPr>
          <w:p w14:paraId="2DABE073" w14:textId="3940B6B9" w:rsidR="0058048D" w:rsidRPr="003605C1" w:rsidRDefault="0058048D">
            <w:pPr>
              <w:rPr>
                <w:noProof/>
              </w:rPr>
            </w:pPr>
            <w:r w:rsidRPr="003605C1">
              <w:rPr>
                <w:noProof/>
              </w:rPr>
              <w:t>156,0125</w:t>
            </w:r>
          </w:p>
        </w:tc>
        <w:tc>
          <w:tcPr>
            <w:tcW w:w="1984" w:type="dxa"/>
          </w:tcPr>
          <w:p w14:paraId="35CE71DF" w14:textId="5BCA35E8" w:rsidR="0058048D" w:rsidRPr="003605C1" w:rsidRDefault="0058048D">
            <w:pPr>
              <w:rPr>
                <w:noProof/>
              </w:rPr>
            </w:pPr>
            <w:r w:rsidRPr="003605C1">
              <w:rPr>
                <w:noProof/>
              </w:rPr>
              <w:t>0,3368</w:t>
            </w:r>
          </w:p>
        </w:tc>
        <w:tc>
          <w:tcPr>
            <w:tcW w:w="1650" w:type="dxa"/>
            <w:vMerge/>
          </w:tcPr>
          <w:p w14:paraId="6542E3E0" w14:textId="77777777" w:rsidR="0058048D" w:rsidRPr="003605C1" w:rsidRDefault="0058048D" w:rsidP="0058048D">
            <w:pPr>
              <w:rPr>
                <w:noProof/>
              </w:rPr>
            </w:pPr>
          </w:p>
        </w:tc>
      </w:tr>
      <w:tr w:rsidR="003605C1" w:rsidRPr="003605C1" w14:paraId="12D2F437" w14:textId="39ACF2B9" w:rsidTr="00654DA5">
        <w:tc>
          <w:tcPr>
            <w:tcW w:w="1271" w:type="dxa"/>
          </w:tcPr>
          <w:p w14:paraId="2B3236D8" w14:textId="77777777" w:rsidR="0058048D" w:rsidRPr="003605C1" w:rsidRDefault="0058048D">
            <w:pPr>
              <w:rPr>
                <w:b/>
                <w:bCs/>
                <w:noProof/>
              </w:rPr>
            </w:pPr>
          </w:p>
        </w:tc>
        <w:tc>
          <w:tcPr>
            <w:tcW w:w="2552" w:type="dxa"/>
          </w:tcPr>
          <w:p w14:paraId="406ED0C3" w14:textId="77777777" w:rsidR="0058048D" w:rsidRPr="003605C1" w:rsidRDefault="0058048D">
            <w:pPr>
              <w:rPr>
                <w:noProof/>
              </w:rPr>
            </w:pPr>
          </w:p>
        </w:tc>
        <w:tc>
          <w:tcPr>
            <w:tcW w:w="1559" w:type="dxa"/>
          </w:tcPr>
          <w:p w14:paraId="764BAFF0" w14:textId="77777777" w:rsidR="0058048D" w:rsidRPr="003605C1" w:rsidRDefault="0058048D">
            <w:pPr>
              <w:rPr>
                <w:noProof/>
              </w:rPr>
            </w:pPr>
          </w:p>
        </w:tc>
        <w:tc>
          <w:tcPr>
            <w:tcW w:w="1984" w:type="dxa"/>
          </w:tcPr>
          <w:p w14:paraId="50A987FE" w14:textId="77777777" w:rsidR="0058048D" w:rsidRPr="003605C1" w:rsidRDefault="0058048D">
            <w:pPr>
              <w:rPr>
                <w:noProof/>
              </w:rPr>
            </w:pPr>
          </w:p>
        </w:tc>
        <w:tc>
          <w:tcPr>
            <w:tcW w:w="1650" w:type="dxa"/>
          </w:tcPr>
          <w:p w14:paraId="3AE8655F" w14:textId="77777777" w:rsidR="0058048D" w:rsidRPr="003605C1" w:rsidRDefault="0058048D">
            <w:pPr>
              <w:rPr>
                <w:noProof/>
              </w:rPr>
            </w:pPr>
          </w:p>
        </w:tc>
      </w:tr>
      <w:tr w:rsidR="003605C1" w:rsidRPr="003605C1" w14:paraId="15D5D688" w14:textId="50132ED4" w:rsidTr="00654DA5">
        <w:tc>
          <w:tcPr>
            <w:tcW w:w="1271" w:type="dxa"/>
          </w:tcPr>
          <w:p w14:paraId="588B54AA" w14:textId="26AF7A23" w:rsidR="0058048D" w:rsidRPr="003605C1" w:rsidRDefault="0058048D" w:rsidP="00C0633C">
            <w:pPr>
              <w:rPr>
                <w:b/>
                <w:bCs/>
                <w:noProof/>
              </w:rPr>
            </w:pPr>
            <w:r w:rsidRPr="003605C1">
              <w:rPr>
                <w:b/>
                <w:bCs/>
                <w:noProof/>
              </w:rPr>
              <w:t>St 904 A</w:t>
            </w:r>
          </w:p>
        </w:tc>
        <w:tc>
          <w:tcPr>
            <w:tcW w:w="2552" w:type="dxa"/>
          </w:tcPr>
          <w:p w14:paraId="743BE262" w14:textId="55B06A13" w:rsidR="0058048D" w:rsidRPr="003605C1" w:rsidRDefault="0058048D" w:rsidP="00C0633C">
            <w:pPr>
              <w:rPr>
                <w:noProof/>
              </w:rPr>
            </w:pPr>
            <w:r w:rsidRPr="003605C1">
              <w:rPr>
                <w:noProof/>
              </w:rPr>
              <w:t>143,5636</w:t>
            </w:r>
          </w:p>
        </w:tc>
        <w:tc>
          <w:tcPr>
            <w:tcW w:w="1559" w:type="dxa"/>
          </w:tcPr>
          <w:p w14:paraId="3868C7A2" w14:textId="04342B84" w:rsidR="0058048D" w:rsidRPr="003605C1" w:rsidRDefault="0058048D" w:rsidP="00C0633C">
            <w:pPr>
              <w:rPr>
                <w:noProof/>
              </w:rPr>
            </w:pPr>
            <w:r w:rsidRPr="003605C1">
              <w:rPr>
                <w:noProof/>
              </w:rPr>
              <w:t>143,4442</w:t>
            </w:r>
          </w:p>
        </w:tc>
        <w:tc>
          <w:tcPr>
            <w:tcW w:w="1984" w:type="dxa"/>
            <w:vAlign w:val="bottom"/>
          </w:tcPr>
          <w:p w14:paraId="26BF5969" w14:textId="12A77282" w:rsidR="0058048D" w:rsidRPr="003605C1" w:rsidRDefault="0058048D" w:rsidP="00C0633C">
            <w:pPr>
              <w:rPr>
                <w:noProof/>
              </w:rPr>
            </w:pPr>
            <w:r w:rsidRPr="003605C1">
              <w:rPr>
                <w:rFonts w:ascii="Calibri" w:hAnsi="Calibri" w:cs="Calibri"/>
              </w:rPr>
              <w:t>0,1194</w:t>
            </w:r>
          </w:p>
        </w:tc>
        <w:tc>
          <w:tcPr>
            <w:tcW w:w="1650" w:type="dxa"/>
            <w:vMerge w:val="restart"/>
            <w:vAlign w:val="bottom"/>
          </w:tcPr>
          <w:p w14:paraId="0AF84BCB" w14:textId="6CAD9433" w:rsidR="0058048D" w:rsidRPr="003605C1" w:rsidRDefault="00654DA5" w:rsidP="0058048D">
            <w:pPr>
              <w:rPr>
                <w:noProof/>
              </w:rPr>
            </w:pPr>
            <w:r w:rsidRPr="003605C1">
              <w:rPr>
                <w:noProof/>
              </w:rPr>
              <w:t>0,2270</w:t>
            </w:r>
          </w:p>
        </w:tc>
      </w:tr>
      <w:tr w:rsidR="003605C1" w:rsidRPr="003605C1" w14:paraId="7379DF42" w14:textId="7317B812" w:rsidTr="00654DA5">
        <w:tc>
          <w:tcPr>
            <w:tcW w:w="1271" w:type="dxa"/>
          </w:tcPr>
          <w:p w14:paraId="76F8FD2C" w14:textId="1CDAE5C4" w:rsidR="0058048D" w:rsidRPr="003605C1" w:rsidRDefault="0058048D" w:rsidP="00C0633C">
            <w:pPr>
              <w:rPr>
                <w:b/>
                <w:bCs/>
                <w:noProof/>
              </w:rPr>
            </w:pPr>
            <w:r w:rsidRPr="003605C1">
              <w:rPr>
                <w:b/>
                <w:bCs/>
                <w:noProof/>
              </w:rPr>
              <w:t>St 904 B</w:t>
            </w:r>
          </w:p>
        </w:tc>
        <w:tc>
          <w:tcPr>
            <w:tcW w:w="2552" w:type="dxa"/>
          </w:tcPr>
          <w:p w14:paraId="49157CB1" w14:textId="1F46CB39" w:rsidR="0058048D" w:rsidRPr="003605C1" w:rsidRDefault="0058048D" w:rsidP="00C0633C">
            <w:pPr>
              <w:rPr>
                <w:noProof/>
              </w:rPr>
            </w:pPr>
            <w:r w:rsidRPr="003605C1">
              <w:rPr>
                <w:noProof/>
              </w:rPr>
              <w:t>144,6937</w:t>
            </w:r>
          </w:p>
        </w:tc>
        <w:tc>
          <w:tcPr>
            <w:tcW w:w="1559" w:type="dxa"/>
          </w:tcPr>
          <w:p w14:paraId="585D67F1" w14:textId="17707FC5" w:rsidR="0058048D" w:rsidRPr="003605C1" w:rsidRDefault="0058048D" w:rsidP="00C0633C">
            <w:pPr>
              <w:rPr>
                <w:noProof/>
              </w:rPr>
            </w:pPr>
            <w:r w:rsidRPr="003605C1">
              <w:rPr>
                <w:noProof/>
              </w:rPr>
              <w:t>144,628</w:t>
            </w:r>
          </w:p>
        </w:tc>
        <w:tc>
          <w:tcPr>
            <w:tcW w:w="1984" w:type="dxa"/>
            <w:vAlign w:val="bottom"/>
          </w:tcPr>
          <w:p w14:paraId="126979FF" w14:textId="23057841" w:rsidR="0058048D" w:rsidRPr="003605C1" w:rsidRDefault="0058048D" w:rsidP="00C0633C">
            <w:pPr>
              <w:rPr>
                <w:noProof/>
              </w:rPr>
            </w:pPr>
            <w:r w:rsidRPr="003605C1">
              <w:rPr>
                <w:rFonts w:ascii="Calibri" w:hAnsi="Calibri" w:cs="Calibri"/>
              </w:rPr>
              <w:t>0,0657</w:t>
            </w:r>
          </w:p>
        </w:tc>
        <w:tc>
          <w:tcPr>
            <w:tcW w:w="1650" w:type="dxa"/>
            <w:vMerge/>
            <w:vAlign w:val="bottom"/>
          </w:tcPr>
          <w:p w14:paraId="6FFD6F04" w14:textId="77777777" w:rsidR="0058048D" w:rsidRPr="003605C1" w:rsidRDefault="0058048D" w:rsidP="0058048D">
            <w:pPr>
              <w:rPr>
                <w:noProof/>
              </w:rPr>
            </w:pPr>
          </w:p>
        </w:tc>
      </w:tr>
      <w:tr w:rsidR="003605C1" w:rsidRPr="003605C1" w14:paraId="4CF6BE17" w14:textId="2E3D6318" w:rsidTr="00654DA5">
        <w:tc>
          <w:tcPr>
            <w:tcW w:w="1271" w:type="dxa"/>
          </w:tcPr>
          <w:p w14:paraId="7C9DEA16" w14:textId="5906D97B" w:rsidR="0058048D" w:rsidRPr="003605C1" w:rsidRDefault="0058048D" w:rsidP="00C0633C">
            <w:pPr>
              <w:rPr>
                <w:b/>
                <w:bCs/>
                <w:noProof/>
              </w:rPr>
            </w:pPr>
            <w:r w:rsidRPr="003605C1">
              <w:rPr>
                <w:b/>
                <w:bCs/>
                <w:noProof/>
              </w:rPr>
              <w:t>St 904 C</w:t>
            </w:r>
          </w:p>
        </w:tc>
        <w:tc>
          <w:tcPr>
            <w:tcW w:w="2552" w:type="dxa"/>
          </w:tcPr>
          <w:p w14:paraId="512A4ECB" w14:textId="57A7C6C9" w:rsidR="0058048D" w:rsidRPr="003605C1" w:rsidRDefault="0058048D" w:rsidP="00C0633C">
            <w:pPr>
              <w:rPr>
                <w:noProof/>
              </w:rPr>
            </w:pPr>
            <w:r w:rsidRPr="003605C1">
              <w:rPr>
                <w:noProof/>
              </w:rPr>
              <w:t>155,5353</w:t>
            </w:r>
          </w:p>
        </w:tc>
        <w:tc>
          <w:tcPr>
            <w:tcW w:w="1559" w:type="dxa"/>
          </w:tcPr>
          <w:p w14:paraId="5F1DA4E0" w14:textId="38357EB4" w:rsidR="0058048D" w:rsidRPr="003605C1" w:rsidRDefault="0058048D" w:rsidP="00C0633C">
            <w:pPr>
              <w:rPr>
                <w:noProof/>
              </w:rPr>
            </w:pPr>
            <w:r w:rsidRPr="003605C1">
              <w:rPr>
                <w:noProof/>
              </w:rPr>
              <w:t>155,4934</w:t>
            </w:r>
          </w:p>
        </w:tc>
        <w:tc>
          <w:tcPr>
            <w:tcW w:w="1984" w:type="dxa"/>
            <w:vAlign w:val="bottom"/>
          </w:tcPr>
          <w:p w14:paraId="0F4B0B22" w14:textId="5954183A" w:rsidR="0058048D" w:rsidRPr="003605C1" w:rsidRDefault="0058048D" w:rsidP="00C0633C">
            <w:pPr>
              <w:rPr>
                <w:noProof/>
              </w:rPr>
            </w:pPr>
            <w:r w:rsidRPr="003605C1">
              <w:rPr>
                <w:rFonts w:ascii="Calibri" w:hAnsi="Calibri" w:cs="Calibri"/>
              </w:rPr>
              <w:t>0,0419</w:t>
            </w:r>
          </w:p>
        </w:tc>
        <w:tc>
          <w:tcPr>
            <w:tcW w:w="1650" w:type="dxa"/>
            <w:vMerge/>
            <w:vAlign w:val="bottom"/>
          </w:tcPr>
          <w:p w14:paraId="040F5615" w14:textId="77777777" w:rsidR="0058048D" w:rsidRPr="003605C1" w:rsidRDefault="0058048D" w:rsidP="0058048D">
            <w:pPr>
              <w:rPr>
                <w:noProof/>
              </w:rPr>
            </w:pPr>
          </w:p>
        </w:tc>
      </w:tr>
      <w:tr w:rsidR="003605C1" w:rsidRPr="003605C1" w14:paraId="1ECFA087" w14:textId="777BBEB7" w:rsidTr="00654DA5">
        <w:tc>
          <w:tcPr>
            <w:tcW w:w="1271" w:type="dxa"/>
          </w:tcPr>
          <w:p w14:paraId="3DC40A74" w14:textId="77777777" w:rsidR="0058048D" w:rsidRPr="003605C1" w:rsidRDefault="0058048D" w:rsidP="00C0633C">
            <w:pPr>
              <w:rPr>
                <w:b/>
                <w:bCs/>
                <w:noProof/>
              </w:rPr>
            </w:pPr>
          </w:p>
        </w:tc>
        <w:tc>
          <w:tcPr>
            <w:tcW w:w="2552" w:type="dxa"/>
          </w:tcPr>
          <w:p w14:paraId="24D1C8ED" w14:textId="77777777" w:rsidR="0058048D" w:rsidRPr="003605C1" w:rsidRDefault="0058048D" w:rsidP="00C0633C">
            <w:pPr>
              <w:rPr>
                <w:noProof/>
              </w:rPr>
            </w:pPr>
          </w:p>
        </w:tc>
        <w:tc>
          <w:tcPr>
            <w:tcW w:w="1559" w:type="dxa"/>
          </w:tcPr>
          <w:p w14:paraId="1F15FC33" w14:textId="77777777" w:rsidR="0058048D" w:rsidRPr="003605C1" w:rsidRDefault="0058048D" w:rsidP="00C0633C">
            <w:pPr>
              <w:rPr>
                <w:noProof/>
              </w:rPr>
            </w:pPr>
          </w:p>
        </w:tc>
        <w:tc>
          <w:tcPr>
            <w:tcW w:w="1984" w:type="dxa"/>
          </w:tcPr>
          <w:p w14:paraId="2978EAAC" w14:textId="77777777" w:rsidR="0058048D" w:rsidRPr="003605C1" w:rsidRDefault="0058048D" w:rsidP="00C0633C">
            <w:pPr>
              <w:rPr>
                <w:noProof/>
              </w:rPr>
            </w:pPr>
          </w:p>
        </w:tc>
        <w:tc>
          <w:tcPr>
            <w:tcW w:w="1650" w:type="dxa"/>
          </w:tcPr>
          <w:p w14:paraId="61505F0D" w14:textId="77777777" w:rsidR="0058048D" w:rsidRPr="003605C1" w:rsidRDefault="0058048D" w:rsidP="00C0633C">
            <w:pPr>
              <w:rPr>
                <w:noProof/>
              </w:rPr>
            </w:pPr>
          </w:p>
        </w:tc>
      </w:tr>
      <w:tr w:rsidR="003605C1" w:rsidRPr="003605C1" w14:paraId="0CE4EA67" w14:textId="58F902E6" w:rsidTr="00654DA5">
        <w:tc>
          <w:tcPr>
            <w:tcW w:w="1271" w:type="dxa"/>
          </w:tcPr>
          <w:p w14:paraId="60AB3872" w14:textId="7824D3EE" w:rsidR="00654DA5" w:rsidRPr="003605C1" w:rsidRDefault="00654DA5" w:rsidP="00C0633C">
            <w:pPr>
              <w:rPr>
                <w:b/>
                <w:bCs/>
                <w:noProof/>
              </w:rPr>
            </w:pPr>
            <w:r w:rsidRPr="003605C1">
              <w:rPr>
                <w:b/>
                <w:bCs/>
                <w:noProof/>
              </w:rPr>
              <w:t>St 905 A</w:t>
            </w:r>
          </w:p>
        </w:tc>
        <w:tc>
          <w:tcPr>
            <w:tcW w:w="2552" w:type="dxa"/>
          </w:tcPr>
          <w:p w14:paraId="23A165C0" w14:textId="6C0336B0" w:rsidR="00654DA5" w:rsidRPr="003605C1" w:rsidRDefault="00654DA5" w:rsidP="00C0633C">
            <w:pPr>
              <w:rPr>
                <w:noProof/>
              </w:rPr>
            </w:pPr>
            <w:r w:rsidRPr="003605C1">
              <w:rPr>
                <w:noProof/>
              </w:rPr>
              <w:t>142,728</w:t>
            </w:r>
          </w:p>
        </w:tc>
        <w:tc>
          <w:tcPr>
            <w:tcW w:w="1559" w:type="dxa"/>
          </w:tcPr>
          <w:p w14:paraId="01C945A7" w14:textId="745339C6" w:rsidR="00654DA5" w:rsidRPr="003605C1" w:rsidRDefault="00654DA5" w:rsidP="00C0633C">
            <w:pPr>
              <w:rPr>
                <w:noProof/>
              </w:rPr>
            </w:pPr>
            <w:r w:rsidRPr="003605C1">
              <w:rPr>
                <w:noProof/>
              </w:rPr>
              <w:t>142,6957</w:t>
            </w:r>
          </w:p>
        </w:tc>
        <w:tc>
          <w:tcPr>
            <w:tcW w:w="1984" w:type="dxa"/>
          </w:tcPr>
          <w:p w14:paraId="2181D569" w14:textId="4960B4E9" w:rsidR="00654DA5" w:rsidRPr="003605C1" w:rsidRDefault="00654DA5" w:rsidP="00C0633C">
            <w:pPr>
              <w:rPr>
                <w:noProof/>
              </w:rPr>
            </w:pPr>
            <w:r w:rsidRPr="003605C1">
              <w:rPr>
                <w:noProof/>
              </w:rPr>
              <w:t>0,0323</w:t>
            </w:r>
          </w:p>
        </w:tc>
        <w:tc>
          <w:tcPr>
            <w:tcW w:w="1650" w:type="dxa"/>
            <w:vMerge w:val="restart"/>
          </w:tcPr>
          <w:p w14:paraId="3D65CCD6" w14:textId="77777777" w:rsidR="00654DA5" w:rsidRPr="003605C1" w:rsidRDefault="00654DA5" w:rsidP="0058048D">
            <w:pPr>
              <w:rPr>
                <w:noProof/>
              </w:rPr>
            </w:pPr>
          </w:p>
          <w:p w14:paraId="33D76836" w14:textId="77777777" w:rsidR="00654DA5" w:rsidRPr="003605C1" w:rsidRDefault="00654DA5" w:rsidP="0058048D">
            <w:pPr>
              <w:rPr>
                <w:noProof/>
              </w:rPr>
            </w:pPr>
          </w:p>
          <w:p w14:paraId="63F105C6" w14:textId="73E2848B" w:rsidR="00654DA5" w:rsidRPr="003605C1" w:rsidRDefault="00654DA5" w:rsidP="0058048D">
            <w:pPr>
              <w:rPr>
                <w:noProof/>
              </w:rPr>
            </w:pPr>
            <w:r w:rsidRPr="003605C1">
              <w:rPr>
                <w:noProof/>
              </w:rPr>
              <w:t>0,0292</w:t>
            </w:r>
          </w:p>
        </w:tc>
      </w:tr>
      <w:tr w:rsidR="003605C1" w:rsidRPr="003605C1" w14:paraId="2F5A4B21" w14:textId="1594F366" w:rsidTr="00654DA5">
        <w:tc>
          <w:tcPr>
            <w:tcW w:w="1271" w:type="dxa"/>
          </w:tcPr>
          <w:p w14:paraId="18F31822" w14:textId="2802AA06" w:rsidR="00654DA5" w:rsidRPr="003605C1" w:rsidRDefault="00654DA5" w:rsidP="00C0633C">
            <w:pPr>
              <w:rPr>
                <w:b/>
                <w:bCs/>
                <w:noProof/>
              </w:rPr>
            </w:pPr>
            <w:r w:rsidRPr="003605C1">
              <w:rPr>
                <w:b/>
                <w:bCs/>
                <w:noProof/>
              </w:rPr>
              <w:t>St 905 B</w:t>
            </w:r>
          </w:p>
        </w:tc>
        <w:tc>
          <w:tcPr>
            <w:tcW w:w="2552" w:type="dxa"/>
          </w:tcPr>
          <w:p w14:paraId="40F18E51" w14:textId="2045FB20" w:rsidR="00654DA5" w:rsidRPr="003605C1" w:rsidRDefault="00654DA5" w:rsidP="00C0633C">
            <w:pPr>
              <w:rPr>
                <w:noProof/>
              </w:rPr>
            </w:pPr>
            <w:r w:rsidRPr="003605C1">
              <w:rPr>
                <w:noProof/>
              </w:rPr>
              <w:t>145,4447</w:t>
            </w:r>
          </w:p>
        </w:tc>
        <w:tc>
          <w:tcPr>
            <w:tcW w:w="1559" w:type="dxa"/>
          </w:tcPr>
          <w:p w14:paraId="0DED9B96" w14:textId="18790AEE" w:rsidR="00654DA5" w:rsidRPr="003605C1" w:rsidRDefault="00654DA5" w:rsidP="00C0633C">
            <w:pPr>
              <w:rPr>
                <w:noProof/>
              </w:rPr>
            </w:pPr>
            <w:r w:rsidRPr="003605C1">
              <w:rPr>
                <w:noProof/>
              </w:rPr>
              <w:t>145,4211</w:t>
            </w:r>
          </w:p>
        </w:tc>
        <w:tc>
          <w:tcPr>
            <w:tcW w:w="1984" w:type="dxa"/>
          </w:tcPr>
          <w:p w14:paraId="6F767B04" w14:textId="43849197" w:rsidR="00654DA5" w:rsidRPr="003605C1" w:rsidRDefault="00654DA5" w:rsidP="00C0633C">
            <w:pPr>
              <w:rPr>
                <w:noProof/>
              </w:rPr>
            </w:pPr>
            <w:r w:rsidRPr="003605C1">
              <w:rPr>
                <w:noProof/>
              </w:rPr>
              <w:t>0,0236</w:t>
            </w:r>
          </w:p>
        </w:tc>
        <w:tc>
          <w:tcPr>
            <w:tcW w:w="1650" w:type="dxa"/>
            <w:vMerge/>
          </w:tcPr>
          <w:p w14:paraId="0E4A536B" w14:textId="77777777" w:rsidR="00654DA5" w:rsidRPr="003605C1" w:rsidRDefault="00654DA5" w:rsidP="0058048D">
            <w:pPr>
              <w:rPr>
                <w:noProof/>
              </w:rPr>
            </w:pPr>
          </w:p>
        </w:tc>
      </w:tr>
      <w:tr w:rsidR="003605C1" w:rsidRPr="003605C1" w14:paraId="60A60EB4" w14:textId="04D3C215" w:rsidTr="00654DA5">
        <w:tc>
          <w:tcPr>
            <w:tcW w:w="1271" w:type="dxa"/>
          </w:tcPr>
          <w:p w14:paraId="423655FB" w14:textId="2C322486" w:rsidR="00654DA5" w:rsidRPr="003605C1" w:rsidRDefault="00654DA5" w:rsidP="00C0633C">
            <w:pPr>
              <w:rPr>
                <w:b/>
                <w:bCs/>
                <w:noProof/>
              </w:rPr>
            </w:pPr>
            <w:r w:rsidRPr="003605C1">
              <w:rPr>
                <w:b/>
                <w:bCs/>
                <w:noProof/>
              </w:rPr>
              <w:t>St 905 C</w:t>
            </w:r>
          </w:p>
        </w:tc>
        <w:tc>
          <w:tcPr>
            <w:tcW w:w="2552" w:type="dxa"/>
          </w:tcPr>
          <w:p w14:paraId="398D503B" w14:textId="3A2F4769" w:rsidR="00654DA5" w:rsidRPr="003605C1" w:rsidRDefault="00654DA5" w:rsidP="00C0633C">
            <w:pPr>
              <w:rPr>
                <w:noProof/>
              </w:rPr>
            </w:pPr>
            <w:r w:rsidRPr="003605C1">
              <w:rPr>
                <w:noProof/>
              </w:rPr>
              <w:t>145,2032</w:t>
            </w:r>
          </w:p>
        </w:tc>
        <w:tc>
          <w:tcPr>
            <w:tcW w:w="1559" w:type="dxa"/>
          </w:tcPr>
          <w:p w14:paraId="7D4BBD4C" w14:textId="76A5033B" w:rsidR="00654DA5" w:rsidRPr="003605C1" w:rsidRDefault="00654DA5" w:rsidP="00C0633C">
            <w:pPr>
              <w:rPr>
                <w:noProof/>
              </w:rPr>
            </w:pPr>
            <w:r w:rsidRPr="003605C1">
              <w:rPr>
                <w:noProof/>
              </w:rPr>
              <w:t>145,1661</w:t>
            </w:r>
          </w:p>
        </w:tc>
        <w:tc>
          <w:tcPr>
            <w:tcW w:w="1984" w:type="dxa"/>
          </w:tcPr>
          <w:p w14:paraId="5DAA12F4" w14:textId="49302E32" w:rsidR="00654DA5" w:rsidRPr="003605C1" w:rsidRDefault="00654DA5" w:rsidP="00C0633C">
            <w:pPr>
              <w:rPr>
                <w:noProof/>
              </w:rPr>
            </w:pPr>
            <w:r w:rsidRPr="003605C1">
              <w:rPr>
                <w:noProof/>
              </w:rPr>
              <w:t>0,0317</w:t>
            </w:r>
          </w:p>
        </w:tc>
        <w:tc>
          <w:tcPr>
            <w:tcW w:w="1650" w:type="dxa"/>
            <w:vMerge/>
          </w:tcPr>
          <w:p w14:paraId="4AC94145" w14:textId="77777777" w:rsidR="00654DA5" w:rsidRPr="003605C1" w:rsidRDefault="00654DA5" w:rsidP="0058048D">
            <w:pPr>
              <w:rPr>
                <w:noProof/>
              </w:rPr>
            </w:pPr>
          </w:p>
        </w:tc>
      </w:tr>
      <w:tr w:rsidR="003605C1" w:rsidRPr="003605C1" w14:paraId="777DE048" w14:textId="7B0D8544" w:rsidTr="00654DA5">
        <w:tc>
          <w:tcPr>
            <w:tcW w:w="1271" w:type="dxa"/>
          </w:tcPr>
          <w:p w14:paraId="7D3657AA" w14:textId="77777777" w:rsidR="0058048D" w:rsidRPr="003605C1" w:rsidRDefault="0058048D" w:rsidP="00C0633C">
            <w:pPr>
              <w:rPr>
                <w:b/>
                <w:bCs/>
                <w:noProof/>
              </w:rPr>
            </w:pPr>
          </w:p>
        </w:tc>
        <w:tc>
          <w:tcPr>
            <w:tcW w:w="2552" w:type="dxa"/>
          </w:tcPr>
          <w:p w14:paraId="28CE09DF" w14:textId="77777777" w:rsidR="0058048D" w:rsidRPr="003605C1" w:rsidRDefault="0058048D" w:rsidP="00C0633C">
            <w:pPr>
              <w:rPr>
                <w:noProof/>
              </w:rPr>
            </w:pPr>
          </w:p>
        </w:tc>
        <w:tc>
          <w:tcPr>
            <w:tcW w:w="1559" w:type="dxa"/>
          </w:tcPr>
          <w:p w14:paraId="035D8642" w14:textId="79260915" w:rsidR="0058048D" w:rsidRPr="003605C1" w:rsidRDefault="0058048D" w:rsidP="00C0633C">
            <w:pPr>
              <w:rPr>
                <w:noProof/>
              </w:rPr>
            </w:pPr>
          </w:p>
        </w:tc>
        <w:tc>
          <w:tcPr>
            <w:tcW w:w="1984" w:type="dxa"/>
          </w:tcPr>
          <w:p w14:paraId="35F44813" w14:textId="77777777" w:rsidR="0058048D" w:rsidRPr="003605C1" w:rsidRDefault="0058048D" w:rsidP="00C0633C">
            <w:pPr>
              <w:rPr>
                <w:noProof/>
              </w:rPr>
            </w:pPr>
          </w:p>
        </w:tc>
        <w:tc>
          <w:tcPr>
            <w:tcW w:w="1650" w:type="dxa"/>
          </w:tcPr>
          <w:p w14:paraId="50BE711F" w14:textId="77777777" w:rsidR="0058048D" w:rsidRPr="003605C1" w:rsidRDefault="0058048D" w:rsidP="00C0633C">
            <w:pPr>
              <w:rPr>
                <w:noProof/>
              </w:rPr>
            </w:pPr>
          </w:p>
        </w:tc>
      </w:tr>
      <w:tr w:rsidR="003605C1" w:rsidRPr="003605C1" w14:paraId="251BBFA5" w14:textId="65F6E51C" w:rsidTr="00654DA5">
        <w:tc>
          <w:tcPr>
            <w:tcW w:w="1271" w:type="dxa"/>
          </w:tcPr>
          <w:p w14:paraId="2DC33D97" w14:textId="69B18447" w:rsidR="00654DA5" w:rsidRPr="003605C1" w:rsidRDefault="00654DA5" w:rsidP="00C0633C">
            <w:pPr>
              <w:rPr>
                <w:b/>
                <w:bCs/>
                <w:noProof/>
              </w:rPr>
            </w:pPr>
            <w:r w:rsidRPr="003605C1">
              <w:rPr>
                <w:b/>
                <w:bCs/>
                <w:noProof/>
              </w:rPr>
              <w:t>St 906 A</w:t>
            </w:r>
          </w:p>
        </w:tc>
        <w:tc>
          <w:tcPr>
            <w:tcW w:w="2552" w:type="dxa"/>
          </w:tcPr>
          <w:p w14:paraId="361E9289" w14:textId="3A70ED82" w:rsidR="00654DA5" w:rsidRPr="003605C1" w:rsidRDefault="00654DA5" w:rsidP="00C0633C">
            <w:pPr>
              <w:rPr>
                <w:noProof/>
              </w:rPr>
            </w:pPr>
            <w:r w:rsidRPr="003605C1">
              <w:rPr>
                <w:noProof/>
              </w:rPr>
              <w:t>145,1154</w:t>
            </w:r>
          </w:p>
        </w:tc>
        <w:tc>
          <w:tcPr>
            <w:tcW w:w="1559" w:type="dxa"/>
          </w:tcPr>
          <w:p w14:paraId="4DE872F3" w14:textId="41AAB83D" w:rsidR="00654DA5" w:rsidRPr="003605C1" w:rsidRDefault="00654DA5" w:rsidP="00C0633C">
            <w:pPr>
              <w:rPr>
                <w:noProof/>
              </w:rPr>
            </w:pPr>
            <w:r w:rsidRPr="003605C1">
              <w:rPr>
                <w:noProof/>
              </w:rPr>
              <w:t>145,082</w:t>
            </w:r>
          </w:p>
        </w:tc>
        <w:tc>
          <w:tcPr>
            <w:tcW w:w="1984" w:type="dxa"/>
          </w:tcPr>
          <w:p w14:paraId="698EC4AB" w14:textId="6CE6D045" w:rsidR="00654DA5" w:rsidRPr="003605C1" w:rsidRDefault="00654DA5" w:rsidP="00C0633C">
            <w:pPr>
              <w:rPr>
                <w:noProof/>
              </w:rPr>
            </w:pPr>
            <w:r w:rsidRPr="003605C1">
              <w:rPr>
                <w:noProof/>
              </w:rPr>
              <w:t>0,0334</w:t>
            </w:r>
          </w:p>
        </w:tc>
        <w:tc>
          <w:tcPr>
            <w:tcW w:w="1650" w:type="dxa"/>
            <w:vMerge w:val="restart"/>
          </w:tcPr>
          <w:p w14:paraId="28FA7FAD" w14:textId="77777777" w:rsidR="00654DA5" w:rsidRPr="003605C1" w:rsidRDefault="00654DA5" w:rsidP="0058048D">
            <w:pPr>
              <w:rPr>
                <w:noProof/>
              </w:rPr>
            </w:pPr>
          </w:p>
          <w:p w14:paraId="140C9967" w14:textId="77777777" w:rsidR="00654DA5" w:rsidRPr="003605C1" w:rsidRDefault="00654DA5" w:rsidP="0058048D">
            <w:pPr>
              <w:rPr>
                <w:noProof/>
              </w:rPr>
            </w:pPr>
          </w:p>
          <w:p w14:paraId="4BC05836" w14:textId="7BA7F486" w:rsidR="00654DA5" w:rsidRPr="003605C1" w:rsidRDefault="00654DA5" w:rsidP="0058048D">
            <w:pPr>
              <w:rPr>
                <w:noProof/>
              </w:rPr>
            </w:pPr>
            <w:r w:rsidRPr="003605C1">
              <w:rPr>
                <w:noProof/>
              </w:rPr>
              <w:t>0,0328</w:t>
            </w:r>
          </w:p>
        </w:tc>
      </w:tr>
      <w:tr w:rsidR="003605C1" w:rsidRPr="003605C1" w14:paraId="78D33D28" w14:textId="0F2D83D3" w:rsidTr="00654DA5">
        <w:tc>
          <w:tcPr>
            <w:tcW w:w="1271" w:type="dxa"/>
          </w:tcPr>
          <w:p w14:paraId="653B50D4" w14:textId="76B9BDE4" w:rsidR="00654DA5" w:rsidRPr="003605C1" w:rsidRDefault="00654DA5" w:rsidP="00C0633C">
            <w:pPr>
              <w:rPr>
                <w:b/>
                <w:bCs/>
                <w:noProof/>
              </w:rPr>
            </w:pPr>
            <w:r w:rsidRPr="003605C1">
              <w:rPr>
                <w:b/>
                <w:bCs/>
                <w:noProof/>
              </w:rPr>
              <w:t>St 906 B</w:t>
            </w:r>
          </w:p>
        </w:tc>
        <w:tc>
          <w:tcPr>
            <w:tcW w:w="2552" w:type="dxa"/>
          </w:tcPr>
          <w:p w14:paraId="2F98CC27" w14:textId="2B2A9E43" w:rsidR="00654DA5" w:rsidRPr="003605C1" w:rsidRDefault="00654DA5" w:rsidP="00C0633C">
            <w:pPr>
              <w:rPr>
                <w:noProof/>
              </w:rPr>
            </w:pPr>
            <w:r w:rsidRPr="003605C1">
              <w:rPr>
                <w:noProof/>
              </w:rPr>
              <w:t>157,1928</w:t>
            </w:r>
          </w:p>
        </w:tc>
        <w:tc>
          <w:tcPr>
            <w:tcW w:w="1559" w:type="dxa"/>
          </w:tcPr>
          <w:p w14:paraId="13DCC6AB" w14:textId="07284B73" w:rsidR="00654DA5" w:rsidRPr="003605C1" w:rsidRDefault="00654DA5" w:rsidP="00C0633C">
            <w:pPr>
              <w:rPr>
                <w:noProof/>
              </w:rPr>
            </w:pPr>
            <w:r w:rsidRPr="003605C1">
              <w:rPr>
                <w:noProof/>
              </w:rPr>
              <w:t>157,1668</w:t>
            </w:r>
          </w:p>
        </w:tc>
        <w:tc>
          <w:tcPr>
            <w:tcW w:w="1984" w:type="dxa"/>
          </w:tcPr>
          <w:p w14:paraId="17BE4113" w14:textId="13164E6F" w:rsidR="00654DA5" w:rsidRPr="003605C1" w:rsidRDefault="00654DA5" w:rsidP="00C0633C">
            <w:pPr>
              <w:rPr>
                <w:noProof/>
              </w:rPr>
            </w:pPr>
            <w:r w:rsidRPr="003605C1">
              <w:rPr>
                <w:noProof/>
              </w:rPr>
              <w:t>0,0260</w:t>
            </w:r>
          </w:p>
        </w:tc>
        <w:tc>
          <w:tcPr>
            <w:tcW w:w="1650" w:type="dxa"/>
            <w:vMerge/>
          </w:tcPr>
          <w:p w14:paraId="6026E59B" w14:textId="77777777" w:rsidR="00654DA5" w:rsidRPr="003605C1" w:rsidRDefault="00654DA5" w:rsidP="0058048D">
            <w:pPr>
              <w:rPr>
                <w:noProof/>
              </w:rPr>
            </w:pPr>
          </w:p>
        </w:tc>
      </w:tr>
      <w:tr w:rsidR="003605C1" w:rsidRPr="003605C1" w14:paraId="61CBEBD6" w14:textId="7F3DBBF3" w:rsidTr="00654DA5">
        <w:tc>
          <w:tcPr>
            <w:tcW w:w="1271" w:type="dxa"/>
          </w:tcPr>
          <w:p w14:paraId="501DBA3B" w14:textId="54EE7FBA" w:rsidR="00654DA5" w:rsidRPr="003605C1" w:rsidRDefault="00654DA5" w:rsidP="00C0633C">
            <w:pPr>
              <w:rPr>
                <w:b/>
                <w:bCs/>
                <w:noProof/>
              </w:rPr>
            </w:pPr>
            <w:r w:rsidRPr="003605C1">
              <w:rPr>
                <w:b/>
                <w:bCs/>
                <w:noProof/>
              </w:rPr>
              <w:t>St 906 C</w:t>
            </w:r>
          </w:p>
        </w:tc>
        <w:tc>
          <w:tcPr>
            <w:tcW w:w="2552" w:type="dxa"/>
          </w:tcPr>
          <w:p w14:paraId="1F7E5AE1" w14:textId="6930C799" w:rsidR="00654DA5" w:rsidRPr="003605C1" w:rsidRDefault="00654DA5" w:rsidP="00C0633C">
            <w:pPr>
              <w:rPr>
                <w:noProof/>
              </w:rPr>
            </w:pPr>
            <w:r w:rsidRPr="003605C1">
              <w:rPr>
                <w:noProof/>
              </w:rPr>
              <w:t>147,4242</w:t>
            </w:r>
          </w:p>
        </w:tc>
        <w:tc>
          <w:tcPr>
            <w:tcW w:w="1559" w:type="dxa"/>
          </w:tcPr>
          <w:p w14:paraId="4D711D5D" w14:textId="311F6C0C" w:rsidR="00654DA5" w:rsidRPr="003605C1" w:rsidRDefault="00654DA5" w:rsidP="00C0633C">
            <w:pPr>
              <w:rPr>
                <w:noProof/>
              </w:rPr>
            </w:pPr>
            <w:r w:rsidRPr="003605C1">
              <w:rPr>
                <w:noProof/>
              </w:rPr>
              <w:t>147,3851</w:t>
            </w:r>
          </w:p>
        </w:tc>
        <w:tc>
          <w:tcPr>
            <w:tcW w:w="1984" w:type="dxa"/>
          </w:tcPr>
          <w:p w14:paraId="07805866" w14:textId="4649CB3C" w:rsidR="00654DA5" w:rsidRPr="003605C1" w:rsidRDefault="00654DA5" w:rsidP="00C0633C">
            <w:pPr>
              <w:rPr>
                <w:noProof/>
              </w:rPr>
            </w:pPr>
            <w:r w:rsidRPr="003605C1">
              <w:rPr>
                <w:noProof/>
              </w:rPr>
              <w:t>0,0391</w:t>
            </w:r>
          </w:p>
        </w:tc>
        <w:tc>
          <w:tcPr>
            <w:tcW w:w="1650" w:type="dxa"/>
            <w:vMerge/>
          </w:tcPr>
          <w:p w14:paraId="7E605535" w14:textId="77777777" w:rsidR="00654DA5" w:rsidRPr="003605C1" w:rsidRDefault="00654DA5" w:rsidP="0058048D">
            <w:pPr>
              <w:rPr>
                <w:noProof/>
              </w:rPr>
            </w:pPr>
          </w:p>
        </w:tc>
      </w:tr>
    </w:tbl>
    <w:p w14:paraId="5DDADE4A" w14:textId="5FD16630" w:rsidR="00656F98" w:rsidRPr="003605C1" w:rsidRDefault="00A96901" w:rsidP="00A96901">
      <w:pPr>
        <w:pStyle w:val="Caption"/>
        <w:rPr>
          <w:noProof/>
          <w:color w:val="auto"/>
        </w:rPr>
      </w:pPr>
      <w:r w:rsidRPr="003605C1">
        <w:rPr>
          <w:color w:val="auto"/>
        </w:rPr>
        <w:t xml:space="preserve">Table </w:t>
      </w:r>
      <w:r w:rsidR="002C5F15">
        <w:rPr>
          <w:color w:val="auto"/>
        </w:rPr>
        <w:fldChar w:fldCharType="begin"/>
      </w:r>
      <w:r w:rsidR="002C5F15">
        <w:rPr>
          <w:color w:val="auto"/>
        </w:rPr>
        <w:instrText xml:space="preserve"> SEQ Table \* ARABIC </w:instrText>
      </w:r>
      <w:r w:rsidR="002C5F15">
        <w:rPr>
          <w:color w:val="auto"/>
        </w:rPr>
        <w:fldChar w:fldCharType="separate"/>
      </w:r>
      <w:r w:rsidR="002C5F15">
        <w:rPr>
          <w:noProof/>
          <w:color w:val="auto"/>
        </w:rPr>
        <w:t>3</w:t>
      </w:r>
      <w:r w:rsidR="002C5F15">
        <w:rPr>
          <w:color w:val="auto"/>
        </w:rPr>
        <w:fldChar w:fldCharType="end"/>
      </w:r>
      <w:r w:rsidRPr="003605C1">
        <w:rPr>
          <w:color w:val="auto"/>
        </w:rPr>
        <w:t xml:space="preserve"> Weight of samples after freeze drying</w:t>
      </w:r>
    </w:p>
    <w:p w14:paraId="5595B5DD" w14:textId="65B2CA92" w:rsidR="00A96901" w:rsidRDefault="00A96901">
      <w:pPr>
        <w:rPr>
          <w:noProof/>
        </w:rPr>
      </w:pPr>
    </w:p>
    <w:p w14:paraId="17121D41" w14:textId="2CF914C4" w:rsidR="00A96901" w:rsidRDefault="00A96901">
      <w:pPr>
        <w:rPr>
          <w:noProof/>
        </w:rPr>
      </w:pPr>
    </w:p>
    <w:p w14:paraId="6A9E67FC" w14:textId="5A082502" w:rsidR="00A96901" w:rsidRDefault="00A96901">
      <w:pPr>
        <w:rPr>
          <w:noProof/>
        </w:rPr>
      </w:pPr>
    </w:p>
    <w:p w14:paraId="05809E3D" w14:textId="32433BD7" w:rsidR="00A96901" w:rsidRDefault="00A96901">
      <w:pPr>
        <w:rPr>
          <w:noProof/>
        </w:rPr>
      </w:pPr>
    </w:p>
    <w:p w14:paraId="585B6AFD" w14:textId="46245B7A" w:rsidR="00A96901" w:rsidRDefault="00A96901">
      <w:pPr>
        <w:rPr>
          <w:noProof/>
        </w:rPr>
      </w:pPr>
    </w:p>
    <w:p w14:paraId="7BD642EA" w14:textId="65D204EA" w:rsidR="00A96901" w:rsidRDefault="00A96901">
      <w:pPr>
        <w:rPr>
          <w:noProof/>
        </w:rPr>
      </w:pPr>
    </w:p>
    <w:p w14:paraId="4513733A" w14:textId="16385955" w:rsidR="00A96901" w:rsidRDefault="00A96901">
      <w:pPr>
        <w:rPr>
          <w:noProof/>
        </w:rPr>
      </w:pPr>
    </w:p>
    <w:p w14:paraId="0AC7BC84" w14:textId="2B97D4FE" w:rsidR="00A96901" w:rsidRDefault="00A96901">
      <w:pPr>
        <w:rPr>
          <w:noProof/>
        </w:rPr>
      </w:pPr>
    </w:p>
    <w:p w14:paraId="7AD2E139" w14:textId="07173674" w:rsidR="00A96901" w:rsidRDefault="00A96901">
      <w:pPr>
        <w:rPr>
          <w:noProof/>
        </w:rPr>
      </w:pPr>
    </w:p>
    <w:p w14:paraId="2090C59A" w14:textId="6CF96708" w:rsidR="00A96901" w:rsidRDefault="00A96901">
      <w:pPr>
        <w:rPr>
          <w:noProof/>
        </w:rPr>
      </w:pPr>
    </w:p>
    <w:p w14:paraId="36F27FB0" w14:textId="0654D123" w:rsidR="00A96901" w:rsidRDefault="00AF0660">
      <w:pPr>
        <w:rPr>
          <w:noProof/>
        </w:rPr>
      </w:pPr>
      <w:r>
        <w:rPr>
          <w:noProof/>
        </w:rPr>
        <w:t xml:space="preserve">Notes: </w:t>
      </w:r>
    </w:p>
    <w:p w14:paraId="7EE7D479" w14:textId="4C39DE3F" w:rsidR="00AF0660" w:rsidRDefault="00AF0660">
      <w:pPr>
        <w:rPr>
          <w:noProof/>
        </w:rPr>
      </w:pPr>
      <w:r>
        <w:rPr>
          <w:noProof/>
        </w:rPr>
        <w:t>Use big enough flasks – I found 250 ml flasks ideal for this kind of protocol.</w:t>
      </w:r>
    </w:p>
    <w:p w14:paraId="630FFD9D" w14:textId="1018651F" w:rsidR="00AF0660" w:rsidRDefault="00AF0660">
      <w:pPr>
        <w:rPr>
          <w:noProof/>
        </w:rPr>
      </w:pPr>
      <w:r>
        <w:rPr>
          <w:noProof/>
        </w:rPr>
        <w:t>Don’t use any glass fibre filters – they shed</w:t>
      </w:r>
      <w:del w:id="29" w:author="Valtýr Sigurðsson" w:date="2020-01-31T10:01:00Z">
        <w:r w:rsidDel="0098559C">
          <w:rPr>
            <w:noProof/>
          </w:rPr>
          <w:delText>d</w:delText>
        </w:r>
      </w:del>
      <w:r>
        <w:rPr>
          <w:noProof/>
        </w:rPr>
        <w:t xml:space="preserve"> fibers and it is even harder to see transparent plastic fibres.</w:t>
      </w:r>
    </w:p>
    <w:p w14:paraId="2FF10AFB" w14:textId="467691CA" w:rsidR="00AF0660" w:rsidRDefault="00AF0660">
      <w:pPr>
        <w:rPr>
          <w:noProof/>
        </w:rPr>
      </w:pPr>
      <w:r>
        <w:rPr>
          <w:noProof/>
        </w:rPr>
        <w:t>Freeze dry the samples instead of oven dry – this makes it easier to desolve the organic mater with chemicals.</w:t>
      </w:r>
    </w:p>
    <w:p w14:paraId="4DC3BDAF" w14:textId="77777777" w:rsidR="00AF0660" w:rsidRDefault="00AF0660">
      <w:pPr>
        <w:rPr>
          <w:noProof/>
        </w:rPr>
      </w:pPr>
    </w:p>
    <w:p w14:paraId="38484D1F" w14:textId="48C369B7" w:rsidR="00A96901" w:rsidRDefault="00A96901">
      <w:pPr>
        <w:rPr>
          <w:noProof/>
        </w:rPr>
      </w:pPr>
    </w:p>
    <w:p w14:paraId="0BBB67F4" w14:textId="2F8FA048" w:rsidR="00A96901" w:rsidRDefault="00A96901">
      <w:pPr>
        <w:rPr>
          <w:noProof/>
        </w:rPr>
      </w:pPr>
    </w:p>
    <w:p w14:paraId="0D62C0E4" w14:textId="5A47B05B" w:rsidR="00A96901" w:rsidRPr="009F1A57" w:rsidRDefault="009F1A57">
      <w:pPr>
        <w:rPr>
          <w:b/>
          <w:bCs/>
          <w:noProof/>
        </w:rPr>
      </w:pPr>
      <w:r w:rsidRPr="009F1A57">
        <w:rPr>
          <w:b/>
          <w:bCs/>
          <w:noProof/>
        </w:rPr>
        <w:t>25.06.2019</w:t>
      </w:r>
    </w:p>
    <w:p w14:paraId="72245FE2" w14:textId="639B6606" w:rsidR="001C10D8" w:rsidRDefault="00A96901">
      <w:pPr>
        <w:rPr>
          <w:noProof/>
        </w:rPr>
      </w:pPr>
      <w:r w:rsidRPr="00A96901">
        <w:rPr>
          <w:noProof/>
        </w:rPr>
        <mc:AlternateContent>
          <mc:Choice Requires="wpg">
            <w:drawing>
              <wp:anchor distT="0" distB="0" distL="114300" distR="114300" simplePos="0" relativeHeight="251659264" behindDoc="0" locked="0" layoutInCell="1" allowOverlap="1" wp14:anchorId="711A6CFC" wp14:editId="0768BD3F">
                <wp:simplePos x="0" y="0"/>
                <wp:positionH relativeFrom="column">
                  <wp:posOffset>0</wp:posOffset>
                </wp:positionH>
                <wp:positionV relativeFrom="paragraph">
                  <wp:posOffset>0</wp:posOffset>
                </wp:positionV>
                <wp:extent cx="5011889" cy="5738562"/>
                <wp:effectExtent l="0" t="0" r="0" b="0"/>
                <wp:wrapNone/>
                <wp:docPr id="15" name="Group 9"/>
                <wp:cNvGraphicFramePr/>
                <a:graphic xmlns:a="http://schemas.openxmlformats.org/drawingml/2006/main">
                  <a:graphicData uri="http://schemas.microsoft.com/office/word/2010/wordprocessingGroup">
                    <wpg:wgp>
                      <wpg:cNvGrpSpPr/>
                      <wpg:grpSpPr>
                        <a:xfrm>
                          <a:off x="0" y="0"/>
                          <a:ext cx="5011889" cy="5738562"/>
                          <a:chOff x="0" y="0"/>
                          <a:chExt cx="5011889" cy="5738562"/>
                        </a:xfrm>
                      </wpg:grpSpPr>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9349"/>
                            <a:ext cx="2522220" cy="1891665"/>
                          </a:xfrm>
                          <a:prstGeom prst="rect">
                            <a:avLst/>
                          </a:prstGeom>
                        </pic:spPr>
                      </pic:pic>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2489669" y="0"/>
                            <a:ext cx="2522220" cy="1891665"/>
                          </a:xfrm>
                          <a:prstGeom prst="rect">
                            <a:avLst/>
                          </a:prstGeom>
                        </pic:spPr>
                      </pic:pic>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1891665"/>
                            <a:ext cx="2489669" cy="1861536"/>
                          </a:xfrm>
                          <a:prstGeom prst="rect">
                            <a:avLst/>
                          </a:prstGeom>
                        </pic:spPr>
                      </pic:pic>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2489669" y="1880234"/>
                            <a:ext cx="2522220" cy="1891665"/>
                          </a:xfrm>
                          <a:prstGeom prst="rect">
                            <a:avLst/>
                          </a:prstGeom>
                        </pic:spPr>
                      </pic:pic>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3753201"/>
                            <a:ext cx="2489669" cy="1985361"/>
                          </a:xfrm>
                          <a:prstGeom prst="rect">
                            <a:avLst/>
                          </a:prstGeom>
                        </pic:spPr>
                      </pic:pic>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2489669" y="3753200"/>
                            <a:ext cx="2522220" cy="1985361"/>
                          </a:xfrm>
                          <a:prstGeom prst="rect">
                            <a:avLst/>
                          </a:prstGeom>
                        </pic:spPr>
                      </pic:pic>
                    </wpg:wgp>
                  </a:graphicData>
                </a:graphic>
              </wp:anchor>
            </w:drawing>
          </mc:Choice>
          <mc:Fallback>
            <w:pict>
              <v:group w14:anchorId="61C02E28" id="Group 9" o:spid="_x0000_s1026" style="position:absolute;margin-left:0;margin-top:0;width:394.65pt;height:451.85pt;z-index:251659264" coordsize="50118,57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top:93;width:25222;height:1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">
                  <v:imagedata r:id="rId26" o:title=""/>
                </v:shape>
                <v:shape id="Picture 17" o:spid="_x0000_s1028" type="#_x0000_t75" style="position:absolute;left:24896;width:25222;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">
                  <v:imagedata r:id="rId27" o:title=""/>
                </v:shape>
                <v:shape id="Picture 18" o:spid="_x0000_s1029" type="#_x0000_t75" style="position:absolute;top:18916;width:24896;height:18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">
                  <v:imagedata r:id="rId28" o:title=""/>
                </v:shape>
                <v:shape id="Picture 19" o:spid="_x0000_s1030" type="#_x0000_t75" style="position:absolute;left:24896;top:18802;width:25222;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">
                  <v:imagedata r:id="rId29" o:title=""/>
                </v:shape>
                <v:shape id="Picture 20" o:spid="_x0000_s1031" type="#_x0000_t75" style="position:absolute;top:37532;width:24896;height:19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">
                  <v:imagedata r:id="rId30" o:title=""/>
                </v:shape>
                <v:shape id="Picture 21" o:spid="_x0000_s1032" type="#_x0000_t75" style="position:absolute;left:24896;top:37532;width:25222;height:19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">
                  <v:imagedata r:id="rId31" o:title=""/>
                </v:shape>
              </v:group>
            </w:pict>
          </mc:Fallback>
        </mc:AlternateContent>
      </w:r>
      <w:r w:rsidR="00BC060A">
        <w:rPr>
          <w:noProof/>
        </w:rPr>
        <w:drawing>
          <wp:inline distT="0" distB="0" distL="0" distR="0" wp14:anchorId="0CA91754" wp14:editId="6364CBC0">
            <wp:extent cx="5011420" cy="5736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1420" cy="5736590"/>
                    </a:xfrm>
                    <a:prstGeom prst="rect">
                      <a:avLst/>
                    </a:prstGeom>
                    <a:noFill/>
                  </pic:spPr>
                </pic:pic>
              </a:graphicData>
            </a:graphic>
          </wp:inline>
        </w:drawing>
      </w:r>
    </w:p>
    <w:p w14:paraId="5BA5F102" w14:textId="3DCFA168" w:rsidR="00BC060A" w:rsidRDefault="00BC060A" w:rsidP="00BC060A">
      <w:pPr>
        <w:pStyle w:val="Caption"/>
        <w:rPr>
          <w:noProof/>
        </w:rPr>
      </w:pPr>
      <w:r>
        <w:lastRenderedPageBreak/>
        <w:t xml:space="preserve">Figure </w:t>
      </w:r>
      <w:fldSimple w:instr=" SEQ Figure \* ARABIC ">
        <w:r w:rsidR="009A6E9B">
          <w:rPr>
            <w:noProof/>
          </w:rPr>
          <w:t>7</w:t>
        </w:r>
      </w:fldSimple>
      <w:r>
        <w:t xml:space="preserve"> St 901-906 freeze dried </w:t>
      </w:r>
      <w:r w:rsidR="0058048D">
        <w:t>samples</w:t>
      </w:r>
    </w:p>
    <w:p w14:paraId="581EACA6" w14:textId="112952D2" w:rsidR="001C10D8" w:rsidRPr="009F1A57" w:rsidRDefault="009F1A57">
      <w:pPr>
        <w:rPr>
          <w:b/>
          <w:bCs/>
          <w:noProof/>
        </w:rPr>
      </w:pPr>
      <w:r w:rsidRPr="009F1A57">
        <w:rPr>
          <w:b/>
          <w:bCs/>
          <w:noProof/>
        </w:rPr>
        <w:t>25.06.2019</w:t>
      </w:r>
    </w:p>
    <w:p w14:paraId="313F41F1" w14:textId="5693FCD8" w:rsidR="005379C1" w:rsidRDefault="00656F98">
      <w:pPr>
        <w:rPr>
          <w:noProof/>
        </w:rPr>
      </w:pPr>
      <w:r>
        <w:rPr>
          <w:noProof/>
        </w:rPr>
        <w:t>10 % KOH was added to the samples. Different amount of KOH was added according to the amount of solids left in the buffer flaskes after freeze drying</w:t>
      </w:r>
      <w:r w:rsidR="0058048D">
        <w:rPr>
          <w:noProof/>
        </w:rPr>
        <w:t xml:space="preserve"> (see table 2).</w:t>
      </w:r>
    </w:p>
    <w:p w14:paraId="366BAF9A" w14:textId="77777777" w:rsidR="0058048D" w:rsidRDefault="0058048D" w:rsidP="0058048D">
      <w:pPr>
        <w:rPr>
          <w:noProof/>
        </w:rPr>
      </w:pPr>
      <w:r>
        <w:rPr>
          <w:noProof/>
        </w:rPr>
        <w:drawing>
          <wp:inline distT="0" distB="0" distL="0" distR="0" wp14:anchorId="07A91DBE" wp14:editId="7DE6C0F6">
            <wp:extent cx="5731510" cy="19888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H step.jpg"/>
                    <pic:cNvPicPr/>
                  </pic:nvPicPr>
                  <pic:blipFill rotWithShape="1">
                    <a:blip r:embed="rId33" cstate="print">
                      <a:extLst>
                        <a:ext uri="{28A0092B-C50C-407E-A947-70E740481C1C}">
                          <a14:useLocalDpi xmlns:a14="http://schemas.microsoft.com/office/drawing/2010/main" val="0"/>
                        </a:ext>
                      </a:extLst>
                    </a:blip>
                    <a:srcRect t="14712" b="39025"/>
                    <a:stretch/>
                  </pic:blipFill>
                  <pic:spPr bwMode="auto">
                    <a:xfrm>
                      <a:off x="0" y="0"/>
                      <a:ext cx="5731510" cy="1988820"/>
                    </a:xfrm>
                    <a:prstGeom prst="rect">
                      <a:avLst/>
                    </a:prstGeom>
                    <a:ln>
                      <a:noFill/>
                    </a:ln>
                    <a:extLst>
                      <a:ext uri="{53640926-AAD7-44D8-BBD7-CCE9431645EC}">
                        <a14:shadowObscured xmlns:a14="http://schemas.microsoft.com/office/drawing/2010/main"/>
                      </a:ext>
                    </a:extLst>
                  </pic:spPr>
                </pic:pic>
              </a:graphicData>
            </a:graphic>
          </wp:inline>
        </w:drawing>
      </w:r>
    </w:p>
    <w:p w14:paraId="5C3C66B5" w14:textId="736BD84E" w:rsidR="0058048D" w:rsidRDefault="0058048D" w:rsidP="0058048D">
      <w:pPr>
        <w:pStyle w:val="Caption"/>
        <w:rPr>
          <w:noProof/>
        </w:rPr>
      </w:pPr>
      <w:r>
        <w:t xml:space="preserve">Figure </w:t>
      </w:r>
      <w:fldSimple w:instr=" SEQ Figure \* ARABIC ">
        <w:r w:rsidR="009A6E9B">
          <w:rPr>
            <w:noProof/>
          </w:rPr>
          <w:t>8</w:t>
        </w:r>
      </w:fldSimple>
      <w:r>
        <w:t xml:space="preserve"> St 901-906 after KOH addition</w:t>
      </w:r>
    </w:p>
    <w:p w14:paraId="568DD7B8" w14:textId="77777777" w:rsidR="0058048D" w:rsidRDefault="00656F98" w:rsidP="00656F98">
      <w:pPr>
        <w:rPr>
          <w:noProof/>
        </w:rPr>
      </w:pPr>
      <w:r>
        <w:rPr>
          <w:noProof/>
        </w:rPr>
        <w:t xml:space="preserve">The samples were incubated at 40 </w:t>
      </w:r>
      <w:r>
        <w:rPr>
          <w:rFonts w:cstheme="minorHAnsi"/>
          <w:noProof/>
        </w:rPr>
        <w:t>°</w:t>
      </w:r>
      <w:r>
        <w:rPr>
          <w:noProof/>
        </w:rPr>
        <w:t xml:space="preserve">C at 150 rmp for 53 hours. </w:t>
      </w:r>
    </w:p>
    <w:p w14:paraId="43DC0C3D" w14:textId="77777777" w:rsidR="0058048D" w:rsidRDefault="0058048D" w:rsidP="0058048D">
      <w:r>
        <w:rPr>
          <w:noProof/>
        </w:rPr>
        <w:drawing>
          <wp:inline distT="0" distB="0" distL="0" distR="0" wp14:anchorId="64B336F1" wp14:editId="4A4F953D">
            <wp:extent cx="5731510" cy="17678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OH step after incubation.jpg"/>
                    <pic:cNvPicPr/>
                  </pic:nvPicPr>
                  <pic:blipFill rotWithShape="1">
                    <a:blip r:embed="rId34" cstate="print">
                      <a:extLst>
                        <a:ext uri="{28A0092B-C50C-407E-A947-70E740481C1C}">
                          <a14:useLocalDpi xmlns:a14="http://schemas.microsoft.com/office/drawing/2010/main" val="0"/>
                        </a:ext>
                      </a:extLst>
                    </a:blip>
                    <a:srcRect t="16307" b="42570"/>
                    <a:stretch/>
                  </pic:blipFill>
                  <pic:spPr bwMode="auto">
                    <a:xfrm>
                      <a:off x="0" y="0"/>
                      <a:ext cx="5731510" cy="1767840"/>
                    </a:xfrm>
                    <a:prstGeom prst="rect">
                      <a:avLst/>
                    </a:prstGeom>
                    <a:ln>
                      <a:noFill/>
                    </a:ln>
                    <a:extLst>
                      <a:ext uri="{53640926-AAD7-44D8-BBD7-CCE9431645EC}">
                        <a14:shadowObscured xmlns:a14="http://schemas.microsoft.com/office/drawing/2010/main"/>
                      </a:ext>
                    </a:extLst>
                  </pic:spPr>
                </pic:pic>
              </a:graphicData>
            </a:graphic>
          </wp:inline>
        </w:drawing>
      </w:r>
    </w:p>
    <w:p w14:paraId="6BCE4ED5" w14:textId="2547877D" w:rsidR="0058048D" w:rsidRDefault="0058048D" w:rsidP="0058048D">
      <w:pPr>
        <w:pStyle w:val="Caption"/>
      </w:pPr>
      <w:r>
        <w:t xml:space="preserve">Figure </w:t>
      </w:r>
      <w:fldSimple w:instr=" SEQ Figure \* ARABIC ">
        <w:r w:rsidR="009A6E9B">
          <w:rPr>
            <w:noProof/>
          </w:rPr>
          <w:t>9</w:t>
        </w:r>
      </w:fldSimple>
      <w:r>
        <w:t xml:space="preserve"> St 901-906 after KOH incubation </w:t>
      </w:r>
    </w:p>
    <w:p w14:paraId="30376186" w14:textId="18DA6994" w:rsidR="009F1A57" w:rsidRPr="005F6574" w:rsidRDefault="009F1A57" w:rsidP="00656F98">
      <w:pPr>
        <w:rPr>
          <w:b/>
          <w:bCs/>
          <w:noProof/>
        </w:rPr>
      </w:pPr>
      <w:r w:rsidRPr="005F6574">
        <w:rPr>
          <w:b/>
          <w:bCs/>
          <w:noProof/>
        </w:rPr>
        <w:t>2</w:t>
      </w:r>
      <w:r w:rsidR="005F6574" w:rsidRPr="005F6574">
        <w:rPr>
          <w:b/>
          <w:bCs/>
          <w:noProof/>
        </w:rPr>
        <w:t>7</w:t>
      </w:r>
      <w:r w:rsidRPr="005F6574">
        <w:rPr>
          <w:b/>
          <w:bCs/>
          <w:noProof/>
        </w:rPr>
        <w:t>.06.2019</w:t>
      </w:r>
    </w:p>
    <w:p w14:paraId="7DC9AF08" w14:textId="795AECB2" w:rsidR="00656F98" w:rsidRDefault="00656F98" w:rsidP="00656F98">
      <w:pPr>
        <w:rPr>
          <w:noProof/>
        </w:rPr>
      </w:pPr>
      <w:r>
        <w:rPr>
          <w:noProof/>
        </w:rPr>
        <w:t xml:space="preserve">H2O2 was added according to </w:t>
      </w:r>
      <w:r w:rsidR="00216099">
        <w:rPr>
          <w:noProof/>
        </w:rPr>
        <w:t>the amount of solids left in the bottles</w:t>
      </w:r>
      <w:r w:rsidR="00210FDB">
        <w:rPr>
          <w:noProof/>
        </w:rPr>
        <w:t xml:space="preserve"> and </w:t>
      </w:r>
      <w:commentRangeStart w:id="30"/>
      <w:r w:rsidR="00210FDB">
        <w:rPr>
          <w:noProof/>
        </w:rPr>
        <w:t>according the the amount of 10 % KOH</w:t>
      </w:r>
      <w:commentRangeEnd w:id="30"/>
      <w:r w:rsidR="0098559C">
        <w:rPr>
          <w:rStyle w:val="CommentReference"/>
        </w:rPr>
        <w:commentReference w:id="30"/>
      </w:r>
      <w:r w:rsidR="00210FDB">
        <w:rPr>
          <w:noProof/>
        </w:rPr>
        <w:t xml:space="preserve"> which had been added previously. </w:t>
      </w:r>
    </w:p>
    <w:p w14:paraId="0DD84F87" w14:textId="54A5BBAD" w:rsidR="00210FDB" w:rsidRDefault="00210FDB" w:rsidP="00656F98">
      <w:pPr>
        <w:rPr>
          <w:noProof/>
          <w:color w:val="FF0000"/>
        </w:rPr>
      </w:pPr>
      <w:r w:rsidRPr="00210FDB">
        <w:rPr>
          <w:noProof/>
          <w:color w:val="FF0000"/>
        </w:rPr>
        <w:t xml:space="preserve">NB: When adding H2O2 the solution gets hot and needs to be cooled under cold water to not exceed the temperature of 40 </w:t>
      </w:r>
      <w:r w:rsidRPr="00210FDB">
        <w:rPr>
          <w:rFonts w:cstheme="minorHAnsi"/>
          <w:noProof/>
          <w:color w:val="FF0000"/>
        </w:rPr>
        <w:t>°</w:t>
      </w:r>
      <w:r w:rsidRPr="00210FDB">
        <w:rPr>
          <w:noProof/>
          <w:color w:val="FF0000"/>
        </w:rPr>
        <w:t>C!</w:t>
      </w:r>
    </w:p>
    <w:p w14:paraId="751DBDED" w14:textId="5EC0884A" w:rsidR="00E30E3C" w:rsidRDefault="00E30E3C" w:rsidP="00656F98">
      <w:pPr>
        <w:rPr>
          <w:noProof/>
          <w:color w:val="FF0000"/>
        </w:rPr>
      </w:pPr>
      <w:r>
        <w:rPr>
          <w:noProof/>
          <w:color w:val="FF0000"/>
        </w:rPr>
        <w:t>NB: Use bigger bottles – like 250 ml erlenmayer flasks instead of 100 ml buffer flasks. As foaming can occur during the addtion of H2O2!</w:t>
      </w:r>
    </w:p>
    <w:p w14:paraId="1B3954C1" w14:textId="528E6243" w:rsidR="00654DA5" w:rsidRDefault="00654DA5" w:rsidP="00656F98">
      <w:pPr>
        <w:rPr>
          <w:noProof/>
          <w:color w:val="FF0000"/>
        </w:rPr>
      </w:pPr>
      <w:r>
        <w:rPr>
          <w:noProof/>
        </w:rPr>
        <w:lastRenderedPageBreak/>
        <w:drawing>
          <wp:inline distT="0" distB="0" distL="0" distR="0" wp14:anchorId="592BA1AD" wp14:editId="5BDAF065">
            <wp:extent cx="5731510" cy="24231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ter H2O2.jpg"/>
                    <pic:cNvPicPr/>
                  </pic:nvPicPr>
                  <pic:blipFill rotWithShape="1">
                    <a:blip r:embed="rId35" cstate="print">
                      <a:extLst>
                        <a:ext uri="{28A0092B-C50C-407E-A947-70E740481C1C}">
                          <a14:useLocalDpi xmlns:a14="http://schemas.microsoft.com/office/drawing/2010/main" val="0"/>
                        </a:ext>
                      </a:extLst>
                    </a:blip>
                    <a:srcRect t="12054" b="31580"/>
                    <a:stretch/>
                  </pic:blipFill>
                  <pic:spPr bwMode="auto">
                    <a:xfrm>
                      <a:off x="0" y="0"/>
                      <a:ext cx="5731510" cy="2423160"/>
                    </a:xfrm>
                    <a:prstGeom prst="rect">
                      <a:avLst/>
                    </a:prstGeom>
                    <a:ln>
                      <a:noFill/>
                    </a:ln>
                    <a:extLst>
                      <a:ext uri="{53640926-AAD7-44D8-BBD7-CCE9431645EC}">
                        <a14:shadowObscured xmlns:a14="http://schemas.microsoft.com/office/drawing/2010/main"/>
                      </a:ext>
                    </a:extLst>
                  </pic:spPr>
                </pic:pic>
              </a:graphicData>
            </a:graphic>
          </wp:inline>
        </w:drawing>
      </w:r>
    </w:p>
    <w:p w14:paraId="3B5C7FAE" w14:textId="46CD2843" w:rsidR="00654DA5" w:rsidRPr="00210FDB" w:rsidRDefault="00654DA5" w:rsidP="00654DA5">
      <w:pPr>
        <w:pStyle w:val="Caption"/>
        <w:rPr>
          <w:noProof/>
          <w:color w:val="FF0000"/>
        </w:rPr>
      </w:pPr>
      <w:r>
        <w:t xml:space="preserve">Figure </w:t>
      </w:r>
      <w:fldSimple w:instr=" SEQ Figure \* ARABIC ">
        <w:r w:rsidR="009A6E9B">
          <w:rPr>
            <w:noProof/>
          </w:rPr>
          <w:t>10</w:t>
        </w:r>
      </w:fldSimple>
      <w:r>
        <w:t xml:space="preserve"> After H2O2 incubation </w:t>
      </w:r>
    </w:p>
    <w:tbl>
      <w:tblPr>
        <w:tblStyle w:val="TableGrid"/>
        <w:tblW w:w="0" w:type="auto"/>
        <w:tblLayout w:type="fixed"/>
        <w:tblLook w:val="04A0" w:firstRow="1" w:lastRow="0" w:firstColumn="1" w:lastColumn="0" w:noHBand="0" w:noVBand="1"/>
      </w:tblPr>
      <w:tblGrid>
        <w:gridCol w:w="1351"/>
        <w:gridCol w:w="1286"/>
        <w:gridCol w:w="1422"/>
        <w:gridCol w:w="1285"/>
        <w:gridCol w:w="1291"/>
        <w:gridCol w:w="1168"/>
        <w:gridCol w:w="1168"/>
      </w:tblGrid>
      <w:tr w:rsidR="001000A4" w14:paraId="5BDD09FC" w14:textId="252AFAA6" w:rsidTr="00D7060F">
        <w:tc>
          <w:tcPr>
            <w:tcW w:w="1351" w:type="dxa"/>
          </w:tcPr>
          <w:p w14:paraId="4F6FB743" w14:textId="77777777" w:rsidR="001000A4" w:rsidRDefault="001000A4" w:rsidP="001833F0">
            <w:pPr>
              <w:rPr>
                <w:noProof/>
              </w:rPr>
            </w:pPr>
            <w:r>
              <w:rPr>
                <w:noProof/>
              </w:rPr>
              <w:t>Sample</w:t>
            </w:r>
          </w:p>
        </w:tc>
        <w:tc>
          <w:tcPr>
            <w:tcW w:w="1286" w:type="dxa"/>
          </w:tcPr>
          <w:p w14:paraId="0BD671D7" w14:textId="6ED11158" w:rsidR="001000A4" w:rsidRDefault="001000A4" w:rsidP="001833F0">
            <w:pPr>
              <w:rPr>
                <w:noProof/>
              </w:rPr>
            </w:pPr>
            <w:r>
              <w:rPr>
                <w:noProof/>
              </w:rPr>
              <w:t>10 % KOH added</w:t>
            </w:r>
          </w:p>
        </w:tc>
        <w:tc>
          <w:tcPr>
            <w:tcW w:w="1422" w:type="dxa"/>
          </w:tcPr>
          <w:p w14:paraId="414B0EEF" w14:textId="2FFEA32E" w:rsidR="001000A4" w:rsidRDefault="001000A4" w:rsidP="001833F0">
            <w:pPr>
              <w:rPr>
                <w:noProof/>
              </w:rPr>
            </w:pPr>
            <w:r>
              <w:rPr>
                <w:noProof/>
              </w:rPr>
              <w:t>KOH incubation time</w:t>
            </w:r>
          </w:p>
        </w:tc>
        <w:tc>
          <w:tcPr>
            <w:tcW w:w="1285" w:type="dxa"/>
          </w:tcPr>
          <w:p w14:paraId="3CD9F92E" w14:textId="32CEC43C" w:rsidR="001000A4" w:rsidRDefault="001000A4" w:rsidP="001833F0">
            <w:pPr>
              <w:rPr>
                <w:noProof/>
              </w:rPr>
            </w:pPr>
            <w:r>
              <w:rPr>
                <w:noProof/>
              </w:rPr>
              <w:t>35 % H2O2 added</w:t>
            </w:r>
          </w:p>
        </w:tc>
        <w:tc>
          <w:tcPr>
            <w:tcW w:w="1291" w:type="dxa"/>
          </w:tcPr>
          <w:p w14:paraId="6743853F" w14:textId="77777777" w:rsidR="001000A4" w:rsidRDefault="001000A4" w:rsidP="001833F0">
            <w:pPr>
              <w:rPr>
                <w:noProof/>
              </w:rPr>
            </w:pPr>
            <w:r>
              <w:rPr>
                <w:noProof/>
              </w:rPr>
              <w:t>Final conc.</w:t>
            </w:r>
          </w:p>
          <w:p w14:paraId="777F02D6" w14:textId="77777777" w:rsidR="001000A4" w:rsidRDefault="001000A4" w:rsidP="001833F0">
            <w:pPr>
              <w:rPr>
                <w:noProof/>
              </w:rPr>
            </w:pPr>
            <w:r>
              <w:rPr>
                <w:noProof/>
              </w:rPr>
              <w:t>of H2O2</w:t>
            </w:r>
          </w:p>
          <w:p w14:paraId="11393CC5" w14:textId="3CFB3312" w:rsidR="001000A4" w:rsidRDefault="001000A4" w:rsidP="001833F0">
            <w:pPr>
              <w:rPr>
                <w:noProof/>
              </w:rPr>
            </w:pPr>
            <w:r>
              <w:rPr>
                <w:noProof/>
              </w:rPr>
              <w:t>[%]</w:t>
            </w:r>
          </w:p>
        </w:tc>
        <w:tc>
          <w:tcPr>
            <w:tcW w:w="1168" w:type="dxa"/>
          </w:tcPr>
          <w:p w14:paraId="68518E30" w14:textId="77777777" w:rsidR="001000A4" w:rsidRDefault="001000A4" w:rsidP="001833F0">
            <w:pPr>
              <w:rPr>
                <w:noProof/>
              </w:rPr>
            </w:pPr>
            <w:r>
              <w:rPr>
                <w:noProof/>
              </w:rPr>
              <w:t xml:space="preserve">H2O2 </w:t>
            </w:r>
          </w:p>
          <w:p w14:paraId="7AB6D81C" w14:textId="6E559DB4" w:rsidR="001000A4" w:rsidRDefault="001000A4" w:rsidP="001833F0">
            <w:pPr>
              <w:rPr>
                <w:noProof/>
              </w:rPr>
            </w:pPr>
            <w:r>
              <w:rPr>
                <w:noProof/>
              </w:rPr>
              <w:t>incubation</w:t>
            </w:r>
          </w:p>
        </w:tc>
        <w:tc>
          <w:tcPr>
            <w:tcW w:w="1168" w:type="dxa"/>
          </w:tcPr>
          <w:p w14:paraId="7CDE88D8" w14:textId="2EBB8F69" w:rsidR="001000A4" w:rsidRDefault="001000A4" w:rsidP="001833F0">
            <w:pPr>
              <w:rPr>
                <w:noProof/>
              </w:rPr>
            </w:pPr>
            <w:r>
              <w:rPr>
                <w:noProof/>
              </w:rPr>
              <w:t xml:space="preserve">Samples filtered </w:t>
            </w:r>
          </w:p>
        </w:tc>
      </w:tr>
      <w:tr w:rsidR="001000A4" w14:paraId="1B84F404" w14:textId="0034BECF" w:rsidTr="00D7060F">
        <w:tc>
          <w:tcPr>
            <w:tcW w:w="1351" w:type="dxa"/>
          </w:tcPr>
          <w:p w14:paraId="49D50022" w14:textId="77777777" w:rsidR="001000A4" w:rsidRDefault="001000A4" w:rsidP="001833F0">
            <w:pPr>
              <w:rPr>
                <w:noProof/>
              </w:rPr>
            </w:pPr>
            <w:r>
              <w:rPr>
                <w:noProof/>
              </w:rPr>
              <w:t>St 901 A</w:t>
            </w:r>
          </w:p>
        </w:tc>
        <w:tc>
          <w:tcPr>
            <w:tcW w:w="1286" w:type="dxa"/>
            <w:vMerge w:val="restart"/>
          </w:tcPr>
          <w:p w14:paraId="0B72EE4C" w14:textId="2999E414" w:rsidR="001000A4" w:rsidRDefault="001000A4" w:rsidP="001833F0">
            <w:pPr>
              <w:rPr>
                <w:noProof/>
              </w:rPr>
            </w:pPr>
            <w:r>
              <w:rPr>
                <w:noProof/>
              </w:rPr>
              <w:t>30 ml</w:t>
            </w:r>
          </w:p>
        </w:tc>
        <w:tc>
          <w:tcPr>
            <w:tcW w:w="1422" w:type="dxa"/>
            <w:vMerge w:val="restart"/>
          </w:tcPr>
          <w:p w14:paraId="1FAC7AA5" w14:textId="0F55AD59" w:rsidR="001000A4" w:rsidRDefault="001000A4" w:rsidP="001833F0">
            <w:pPr>
              <w:rPr>
                <w:noProof/>
              </w:rPr>
            </w:pPr>
            <w:r>
              <w:rPr>
                <w:noProof/>
              </w:rPr>
              <w:t>Start 25/6/19</w:t>
            </w:r>
          </w:p>
          <w:p w14:paraId="5BD9A422" w14:textId="77777777" w:rsidR="001000A4" w:rsidRDefault="001000A4" w:rsidP="001833F0">
            <w:pPr>
              <w:rPr>
                <w:noProof/>
              </w:rPr>
            </w:pPr>
            <w:r>
              <w:rPr>
                <w:noProof/>
              </w:rPr>
              <w:t>15:00</w:t>
            </w:r>
          </w:p>
          <w:p w14:paraId="471776C6" w14:textId="77777777" w:rsidR="001000A4" w:rsidRDefault="001000A4" w:rsidP="001833F0">
            <w:pPr>
              <w:rPr>
                <w:noProof/>
              </w:rPr>
            </w:pPr>
            <w:r>
              <w:rPr>
                <w:noProof/>
              </w:rPr>
              <w:t>End: 27/6/19</w:t>
            </w:r>
          </w:p>
          <w:p w14:paraId="7547434D" w14:textId="77777777" w:rsidR="001000A4" w:rsidRDefault="001000A4" w:rsidP="001833F0">
            <w:pPr>
              <w:rPr>
                <w:noProof/>
              </w:rPr>
            </w:pPr>
            <w:r>
              <w:rPr>
                <w:noProof/>
              </w:rPr>
              <w:t>10:00</w:t>
            </w:r>
          </w:p>
          <w:p w14:paraId="78F588BF" w14:textId="77777777" w:rsidR="001000A4" w:rsidRDefault="001000A4" w:rsidP="001833F0">
            <w:pPr>
              <w:rPr>
                <w:noProof/>
              </w:rPr>
            </w:pPr>
            <w:r>
              <w:rPr>
                <w:noProof/>
              </w:rPr>
              <w:t>53 hours</w:t>
            </w:r>
          </w:p>
          <w:p w14:paraId="530F3A0B" w14:textId="763FFC57" w:rsidR="001000A4" w:rsidRDefault="001000A4" w:rsidP="001833F0">
            <w:pPr>
              <w:rPr>
                <w:noProof/>
              </w:rPr>
            </w:pPr>
            <w:r>
              <w:rPr>
                <w:noProof/>
              </w:rPr>
              <w:t xml:space="preserve">40 </w:t>
            </w:r>
            <w:r>
              <w:rPr>
                <w:rFonts w:cstheme="minorHAnsi"/>
                <w:noProof/>
              </w:rPr>
              <w:t>°</w:t>
            </w:r>
            <w:r>
              <w:rPr>
                <w:noProof/>
              </w:rPr>
              <w:t>C</w:t>
            </w:r>
          </w:p>
        </w:tc>
        <w:tc>
          <w:tcPr>
            <w:tcW w:w="1285" w:type="dxa"/>
          </w:tcPr>
          <w:p w14:paraId="532C9A32" w14:textId="309C20BF" w:rsidR="001000A4" w:rsidRDefault="001000A4" w:rsidP="001833F0">
            <w:pPr>
              <w:rPr>
                <w:noProof/>
              </w:rPr>
            </w:pPr>
            <w:r>
              <w:rPr>
                <w:noProof/>
              </w:rPr>
              <w:t>10</w:t>
            </w:r>
          </w:p>
        </w:tc>
        <w:tc>
          <w:tcPr>
            <w:tcW w:w="1291" w:type="dxa"/>
          </w:tcPr>
          <w:p w14:paraId="71246008" w14:textId="3360FC95" w:rsidR="001000A4" w:rsidRDefault="001000A4" w:rsidP="001833F0">
            <w:pPr>
              <w:rPr>
                <w:noProof/>
              </w:rPr>
            </w:pPr>
            <w:r>
              <w:rPr>
                <w:noProof/>
              </w:rPr>
              <w:t>8,75</w:t>
            </w:r>
          </w:p>
        </w:tc>
        <w:tc>
          <w:tcPr>
            <w:tcW w:w="1168" w:type="dxa"/>
            <w:vMerge w:val="restart"/>
          </w:tcPr>
          <w:p w14:paraId="7E354661" w14:textId="240CE2BF" w:rsidR="001000A4" w:rsidRDefault="001000A4" w:rsidP="001833F0">
            <w:pPr>
              <w:rPr>
                <w:noProof/>
              </w:rPr>
            </w:pPr>
            <w:r>
              <w:rPr>
                <w:noProof/>
              </w:rPr>
              <w:t xml:space="preserve">40 </w:t>
            </w:r>
            <w:r>
              <w:rPr>
                <w:rFonts w:cstheme="minorHAnsi"/>
                <w:noProof/>
              </w:rPr>
              <w:t>°</w:t>
            </w:r>
            <w:r>
              <w:rPr>
                <w:noProof/>
              </w:rPr>
              <w:t>C 20 h</w:t>
            </w:r>
          </w:p>
        </w:tc>
        <w:tc>
          <w:tcPr>
            <w:tcW w:w="1168" w:type="dxa"/>
            <w:vMerge w:val="restart"/>
          </w:tcPr>
          <w:p w14:paraId="0288B3E4" w14:textId="6B4DA8E6" w:rsidR="001000A4" w:rsidRDefault="001000A4" w:rsidP="001833F0">
            <w:pPr>
              <w:rPr>
                <w:noProof/>
              </w:rPr>
            </w:pPr>
            <w:r>
              <w:rPr>
                <w:noProof/>
              </w:rPr>
              <w:t>28/6/19</w:t>
            </w:r>
          </w:p>
        </w:tc>
      </w:tr>
      <w:tr w:rsidR="001000A4" w14:paraId="4CD8BFC1" w14:textId="5169D725" w:rsidTr="00D7060F">
        <w:tc>
          <w:tcPr>
            <w:tcW w:w="1351" w:type="dxa"/>
          </w:tcPr>
          <w:p w14:paraId="56920083" w14:textId="77777777" w:rsidR="001000A4" w:rsidRDefault="001000A4" w:rsidP="001833F0">
            <w:pPr>
              <w:rPr>
                <w:noProof/>
              </w:rPr>
            </w:pPr>
            <w:r>
              <w:rPr>
                <w:noProof/>
              </w:rPr>
              <w:t>St 901 B</w:t>
            </w:r>
          </w:p>
        </w:tc>
        <w:tc>
          <w:tcPr>
            <w:tcW w:w="1286" w:type="dxa"/>
            <w:vMerge/>
          </w:tcPr>
          <w:p w14:paraId="3A2A913C" w14:textId="5011BCEF" w:rsidR="001000A4" w:rsidRDefault="001000A4" w:rsidP="001833F0">
            <w:pPr>
              <w:rPr>
                <w:noProof/>
              </w:rPr>
            </w:pPr>
          </w:p>
        </w:tc>
        <w:tc>
          <w:tcPr>
            <w:tcW w:w="1422" w:type="dxa"/>
            <w:vMerge/>
          </w:tcPr>
          <w:p w14:paraId="51CF47E1" w14:textId="77777777" w:rsidR="001000A4" w:rsidRDefault="001000A4" w:rsidP="001833F0">
            <w:pPr>
              <w:rPr>
                <w:noProof/>
              </w:rPr>
            </w:pPr>
          </w:p>
        </w:tc>
        <w:tc>
          <w:tcPr>
            <w:tcW w:w="1285" w:type="dxa"/>
          </w:tcPr>
          <w:p w14:paraId="0E127701" w14:textId="6B358713" w:rsidR="001000A4" w:rsidRDefault="001000A4" w:rsidP="001833F0">
            <w:pPr>
              <w:rPr>
                <w:noProof/>
              </w:rPr>
            </w:pPr>
            <w:r>
              <w:rPr>
                <w:noProof/>
              </w:rPr>
              <w:t>10</w:t>
            </w:r>
          </w:p>
        </w:tc>
        <w:tc>
          <w:tcPr>
            <w:tcW w:w="1291" w:type="dxa"/>
          </w:tcPr>
          <w:p w14:paraId="756C0A6C" w14:textId="29483BEE" w:rsidR="001000A4" w:rsidRDefault="001000A4" w:rsidP="001833F0">
            <w:pPr>
              <w:rPr>
                <w:noProof/>
              </w:rPr>
            </w:pPr>
            <w:r>
              <w:rPr>
                <w:noProof/>
              </w:rPr>
              <w:t>8,75</w:t>
            </w:r>
          </w:p>
        </w:tc>
        <w:tc>
          <w:tcPr>
            <w:tcW w:w="1168" w:type="dxa"/>
            <w:vMerge/>
          </w:tcPr>
          <w:p w14:paraId="2E6FB8F9" w14:textId="77777777" w:rsidR="001000A4" w:rsidRDefault="001000A4" w:rsidP="001833F0">
            <w:pPr>
              <w:rPr>
                <w:noProof/>
              </w:rPr>
            </w:pPr>
          </w:p>
        </w:tc>
        <w:tc>
          <w:tcPr>
            <w:tcW w:w="1168" w:type="dxa"/>
            <w:vMerge/>
          </w:tcPr>
          <w:p w14:paraId="646F79D3" w14:textId="77777777" w:rsidR="001000A4" w:rsidRDefault="001000A4" w:rsidP="001833F0">
            <w:pPr>
              <w:rPr>
                <w:noProof/>
              </w:rPr>
            </w:pPr>
          </w:p>
        </w:tc>
      </w:tr>
      <w:tr w:rsidR="001000A4" w14:paraId="4E5F4324" w14:textId="23A173F0" w:rsidTr="00D7060F">
        <w:tc>
          <w:tcPr>
            <w:tcW w:w="1351" w:type="dxa"/>
          </w:tcPr>
          <w:p w14:paraId="324125F5" w14:textId="77777777" w:rsidR="001000A4" w:rsidRDefault="001000A4" w:rsidP="001833F0">
            <w:pPr>
              <w:rPr>
                <w:noProof/>
              </w:rPr>
            </w:pPr>
            <w:r>
              <w:rPr>
                <w:noProof/>
              </w:rPr>
              <w:t>St 901 C</w:t>
            </w:r>
          </w:p>
        </w:tc>
        <w:tc>
          <w:tcPr>
            <w:tcW w:w="1286" w:type="dxa"/>
            <w:vMerge/>
          </w:tcPr>
          <w:p w14:paraId="0859EF7D" w14:textId="5389EE32" w:rsidR="001000A4" w:rsidRDefault="001000A4" w:rsidP="001833F0">
            <w:pPr>
              <w:rPr>
                <w:noProof/>
              </w:rPr>
            </w:pPr>
          </w:p>
        </w:tc>
        <w:tc>
          <w:tcPr>
            <w:tcW w:w="1422" w:type="dxa"/>
            <w:vMerge/>
          </w:tcPr>
          <w:p w14:paraId="2027F22A" w14:textId="77777777" w:rsidR="001000A4" w:rsidRDefault="001000A4" w:rsidP="001833F0">
            <w:pPr>
              <w:rPr>
                <w:noProof/>
              </w:rPr>
            </w:pPr>
          </w:p>
        </w:tc>
        <w:tc>
          <w:tcPr>
            <w:tcW w:w="1285" w:type="dxa"/>
          </w:tcPr>
          <w:p w14:paraId="7D454CD2" w14:textId="30BB5F99" w:rsidR="001000A4" w:rsidRDefault="001000A4" w:rsidP="001833F0">
            <w:pPr>
              <w:rPr>
                <w:noProof/>
              </w:rPr>
            </w:pPr>
            <w:r>
              <w:rPr>
                <w:noProof/>
              </w:rPr>
              <w:t>10</w:t>
            </w:r>
          </w:p>
        </w:tc>
        <w:tc>
          <w:tcPr>
            <w:tcW w:w="1291" w:type="dxa"/>
          </w:tcPr>
          <w:p w14:paraId="66A12041" w14:textId="74D0ECBE" w:rsidR="001000A4" w:rsidRDefault="001000A4" w:rsidP="001833F0">
            <w:pPr>
              <w:rPr>
                <w:noProof/>
              </w:rPr>
            </w:pPr>
            <w:r>
              <w:rPr>
                <w:noProof/>
              </w:rPr>
              <w:t>8,75</w:t>
            </w:r>
          </w:p>
        </w:tc>
        <w:tc>
          <w:tcPr>
            <w:tcW w:w="1168" w:type="dxa"/>
            <w:vMerge/>
          </w:tcPr>
          <w:p w14:paraId="245CAEF8" w14:textId="77777777" w:rsidR="001000A4" w:rsidRDefault="001000A4" w:rsidP="001833F0">
            <w:pPr>
              <w:rPr>
                <w:noProof/>
              </w:rPr>
            </w:pPr>
          </w:p>
        </w:tc>
        <w:tc>
          <w:tcPr>
            <w:tcW w:w="1168" w:type="dxa"/>
            <w:vMerge/>
          </w:tcPr>
          <w:p w14:paraId="03E98154" w14:textId="77777777" w:rsidR="001000A4" w:rsidRDefault="001000A4" w:rsidP="001833F0">
            <w:pPr>
              <w:rPr>
                <w:noProof/>
              </w:rPr>
            </w:pPr>
          </w:p>
        </w:tc>
      </w:tr>
      <w:tr w:rsidR="001000A4" w14:paraId="29111C28" w14:textId="77777777" w:rsidTr="001000A4">
        <w:tc>
          <w:tcPr>
            <w:tcW w:w="1351" w:type="dxa"/>
            <w:shd w:val="clear" w:color="auto" w:fill="BFBFBF" w:themeFill="background1" w:themeFillShade="BF"/>
          </w:tcPr>
          <w:p w14:paraId="06482F9F" w14:textId="77777777" w:rsidR="001000A4" w:rsidRDefault="001000A4" w:rsidP="001833F0">
            <w:pPr>
              <w:rPr>
                <w:noProof/>
              </w:rPr>
            </w:pPr>
          </w:p>
        </w:tc>
        <w:tc>
          <w:tcPr>
            <w:tcW w:w="1286" w:type="dxa"/>
            <w:shd w:val="clear" w:color="auto" w:fill="BFBFBF" w:themeFill="background1" w:themeFillShade="BF"/>
          </w:tcPr>
          <w:p w14:paraId="1A579465" w14:textId="77777777" w:rsidR="001000A4" w:rsidRDefault="001000A4" w:rsidP="001833F0">
            <w:pPr>
              <w:rPr>
                <w:noProof/>
              </w:rPr>
            </w:pPr>
          </w:p>
        </w:tc>
        <w:tc>
          <w:tcPr>
            <w:tcW w:w="1422" w:type="dxa"/>
            <w:vMerge/>
            <w:shd w:val="clear" w:color="auto" w:fill="BFBFBF" w:themeFill="background1" w:themeFillShade="BF"/>
          </w:tcPr>
          <w:p w14:paraId="2CE4B1EC" w14:textId="77777777" w:rsidR="001000A4" w:rsidRDefault="001000A4" w:rsidP="001833F0">
            <w:pPr>
              <w:rPr>
                <w:noProof/>
              </w:rPr>
            </w:pPr>
          </w:p>
        </w:tc>
        <w:tc>
          <w:tcPr>
            <w:tcW w:w="1285" w:type="dxa"/>
            <w:shd w:val="clear" w:color="auto" w:fill="BFBFBF" w:themeFill="background1" w:themeFillShade="BF"/>
          </w:tcPr>
          <w:p w14:paraId="5C8A6C4C" w14:textId="77777777" w:rsidR="001000A4" w:rsidRDefault="001000A4" w:rsidP="001833F0">
            <w:pPr>
              <w:rPr>
                <w:noProof/>
              </w:rPr>
            </w:pPr>
          </w:p>
        </w:tc>
        <w:tc>
          <w:tcPr>
            <w:tcW w:w="1291" w:type="dxa"/>
            <w:shd w:val="clear" w:color="auto" w:fill="BFBFBF" w:themeFill="background1" w:themeFillShade="BF"/>
          </w:tcPr>
          <w:p w14:paraId="456976FA" w14:textId="77777777" w:rsidR="001000A4" w:rsidRDefault="001000A4" w:rsidP="001833F0">
            <w:pPr>
              <w:rPr>
                <w:noProof/>
              </w:rPr>
            </w:pPr>
          </w:p>
        </w:tc>
        <w:tc>
          <w:tcPr>
            <w:tcW w:w="1168" w:type="dxa"/>
            <w:shd w:val="clear" w:color="auto" w:fill="BFBFBF" w:themeFill="background1" w:themeFillShade="BF"/>
          </w:tcPr>
          <w:p w14:paraId="7A0626B7" w14:textId="77777777" w:rsidR="001000A4" w:rsidRDefault="001000A4" w:rsidP="001833F0">
            <w:pPr>
              <w:rPr>
                <w:noProof/>
              </w:rPr>
            </w:pPr>
          </w:p>
        </w:tc>
        <w:tc>
          <w:tcPr>
            <w:tcW w:w="1168" w:type="dxa"/>
            <w:shd w:val="clear" w:color="auto" w:fill="BFBFBF" w:themeFill="background1" w:themeFillShade="BF"/>
          </w:tcPr>
          <w:p w14:paraId="590828C6" w14:textId="77777777" w:rsidR="001000A4" w:rsidRDefault="001000A4" w:rsidP="001833F0">
            <w:pPr>
              <w:rPr>
                <w:noProof/>
              </w:rPr>
            </w:pPr>
          </w:p>
        </w:tc>
      </w:tr>
      <w:tr w:rsidR="001000A4" w14:paraId="47CA0A35" w14:textId="22F4BE4D" w:rsidTr="00D7060F">
        <w:tc>
          <w:tcPr>
            <w:tcW w:w="1351" w:type="dxa"/>
          </w:tcPr>
          <w:p w14:paraId="71CE96F4" w14:textId="77777777" w:rsidR="001000A4" w:rsidRDefault="001000A4" w:rsidP="001833F0">
            <w:pPr>
              <w:rPr>
                <w:noProof/>
              </w:rPr>
            </w:pPr>
            <w:r>
              <w:rPr>
                <w:noProof/>
              </w:rPr>
              <w:t>St 902 A</w:t>
            </w:r>
          </w:p>
        </w:tc>
        <w:tc>
          <w:tcPr>
            <w:tcW w:w="1286" w:type="dxa"/>
            <w:vMerge w:val="restart"/>
          </w:tcPr>
          <w:p w14:paraId="1D820F12" w14:textId="79CFC72A" w:rsidR="001000A4" w:rsidRDefault="001000A4" w:rsidP="001833F0">
            <w:pPr>
              <w:rPr>
                <w:noProof/>
              </w:rPr>
            </w:pPr>
            <w:r>
              <w:rPr>
                <w:noProof/>
              </w:rPr>
              <w:t>50 ml</w:t>
            </w:r>
          </w:p>
        </w:tc>
        <w:tc>
          <w:tcPr>
            <w:tcW w:w="1422" w:type="dxa"/>
            <w:vMerge/>
          </w:tcPr>
          <w:p w14:paraId="5621C2E2" w14:textId="77777777" w:rsidR="001000A4" w:rsidRDefault="001000A4" w:rsidP="001833F0">
            <w:pPr>
              <w:rPr>
                <w:noProof/>
              </w:rPr>
            </w:pPr>
          </w:p>
        </w:tc>
        <w:tc>
          <w:tcPr>
            <w:tcW w:w="1285" w:type="dxa"/>
          </w:tcPr>
          <w:p w14:paraId="2188E5E8" w14:textId="5941DF56" w:rsidR="001000A4" w:rsidRDefault="001000A4" w:rsidP="001833F0">
            <w:pPr>
              <w:rPr>
                <w:noProof/>
              </w:rPr>
            </w:pPr>
            <w:r>
              <w:rPr>
                <w:noProof/>
              </w:rPr>
              <w:t>25</w:t>
            </w:r>
          </w:p>
        </w:tc>
        <w:tc>
          <w:tcPr>
            <w:tcW w:w="1291" w:type="dxa"/>
          </w:tcPr>
          <w:p w14:paraId="1BE8A9E2" w14:textId="314AD757" w:rsidR="001000A4" w:rsidRDefault="001000A4" w:rsidP="001833F0">
            <w:pPr>
              <w:rPr>
                <w:noProof/>
              </w:rPr>
            </w:pPr>
            <w:r>
              <w:rPr>
                <w:noProof/>
              </w:rPr>
              <w:t>12</w:t>
            </w:r>
          </w:p>
        </w:tc>
        <w:tc>
          <w:tcPr>
            <w:tcW w:w="1168" w:type="dxa"/>
            <w:vMerge w:val="restart"/>
          </w:tcPr>
          <w:p w14:paraId="212AAAC7" w14:textId="77777777" w:rsidR="001000A4" w:rsidRDefault="001000A4" w:rsidP="001833F0">
            <w:pPr>
              <w:rPr>
                <w:noProof/>
              </w:rPr>
            </w:pPr>
            <w:r>
              <w:rPr>
                <w:noProof/>
              </w:rPr>
              <w:t xml:space="preserve">RT 20 h, </w:t>
            </w:r>
          </w:p>
          <w:p w14:paraId="7CE65FBE" w14:textId="77777777" w:rsidR="001000A4" w:rsidRDefault="001000A4" w:rsidP="001000A4">
            <w:pPr>
              <w:rPr>
                <w:noProof/>
              </w:rPr>
            </w:pPr>
            <w:r>
              <w:rPr>
                <w:noProof/>
              </w:rPr>
              <w:t xml:space="preserve">72 h at </w:t>
            </w:r>
          </w:p>
          <w:p w14:paraId="0A0FDD4A" w14:textId="2CF3F8DB" w:rsidR="001000A4" w:rsidRDefault="001000A4" w:rsidP="001000A4">
            <w:pPr>
              <w:rPr>
                <w:noProof/>
              </w:rPr>
            </w:pPr>
            <w:r>
              <w:rPr>
                <w:noProof/>
              </w:rPr>
              <w:t xml:space="preserve">40 </w:t>
            </w:r>
            <w:r>
              <w:rPr>
                <w:rFonts w:cstheme="minorHAnsi"/>
                <w:noProof/>
              </w:rPr>
              <w:t>°</w:t>
            </w:r>
            <w:r>
              <w:rPr>
                <w:noProof/>
              </w:rPr>
              <w:t>C</w:t>
            </w:r>
          </w:p>
        </w:tc>
        <w:tc>
          <w:tcPr>
            <w:tcW w:w="1168" w:type="dxa"/>
            <w:vMerge w:val="restart"/>
          </w:tcPr>
          <w:p w14:paraId="2235549C" w14:textId="19D7A770" w:rsidR="001000A4" w:rsidRDefault="001000A4" w:rsidP="001833F0">
            <w:pPr>
              <w:rPr>
                <w:noProof/>
              </w:rPr>
            </w:pPr>
            <w:r>
              <w:rPr>
                <w:noProof/>
              </w:rPr>
              <w:t>1/7/19</w:t>
            </w:r>
          </w:p>
        </w:tc>
      </w:tr>
      <w:tr w:rsidR="001000A4" w14:paraId="69AA6581" w14:textId="72FBA6D5" w:rsidTr="00D7060F">
        <w:tc>
          <w:tcPr>
            <w:tcW w:w="1351" w:type="dxa"/>
          </w:tcPr>
          <w:p w14:paraId="2CF67B8E" w14:textId="77777777" w:rsidR="001000A4" w:rsidRDefault="001000A4" w:rsidP="001833F0">
            <w:pPr>
              <w:rPr>
                <w:noProof/>
              </w:rPr>
            </w:pPr>
            <w:r>
              <w:rPr>
                <w:noProof/>
              </w:rPr>
              <w:t>St 902 B</w:t>
            </w:r>
          </w:p>
        </w:tc>
        <w:tc>
          <w:tcPr>
            <w:tcW w:w="1286" w:type="dxa"/>
            <w:vMerge/>
          </w:tcPr>
          <w:p w14:paraId="06EECA6F" w14:textId="7603FCB4" w:rsidR="001000A4" w:rsidRDefault="001000A4" w:rsidP="001833F0">
            <w:pPr>
              <w:rPr>
                <w:noProof/>
              </w:rPr>
            </w:pPr>
          </w:p>
        </w:tc>
        <w:tc>
          <w:tcPr>
            <w:tcW w:w="1422" w:type="dxa"/>
            <w:vMerge/>
          </w:tcPr>
          <w:p w14:paraId="38C3518C" w14:textId="77777777" w:rsidR="001000A4" w:rsidRDefault="001000A4" w:rsidP="001833F0">
            <w:pPr>
              <w:rPr>
                <w:noProof/>
              </w:rPr>
            </w:pPr>
          </w:p>
        </w:tc>
        <w:tc>
          <w:tcPr>
            <w:tcW w:w="1285" w:type="dxa"/>
          </w:tcPr>
          <w:p w14:paraId="11D8C19E" w14:textId="3CA236AA" w:rsidR="001000A4" w:rsidRDefault="001000A4" w:rsidP="001833F0">
            <w:pPr>
              <w:rPr>
                <w:noProof/>
              </w:rPr>
            </w:pPr>
            <w:r>
              <w:rPr>
                <w:noProof/>
              </w:rPr>
              <w:t>25</w:t>
            </w:r>
          </w:p>
        </w:tc>
        <w:tc>
          <w:tcPr>
            <w:tcW w:w="1291" w:type="dxa"/>
          </w:tcPr>
          <w:p w14:paraId="43889434" w14:textId="27F1B5E2" w:rsidR="001000A4" w:rsidRDefault="001000A4" w:rsidP="001833F0">
            <w:pPr>
              <w:rPr>
                <w:noProof/>
              </w:rPr>
            </w:pPr>
            <w:r>
              <w:rPr>
                <w:noProof/>
              </w:rPr>
              <w:t>12</w:t>
            </w:r>
          </w:p>
        </w:tc>
        <w:tc>
          <w:tcPr>
            <w:tcW w:w="1168" w:type="dxa"/>
            <w:vMerge/>
          </w:tcPr>
          <w:p w14:paraId="7B9D537A" w14:textId="77777777" w:rsidR="001000A4" w:rsidRDefault="001000A4" w:rsidP="001833F0">
            <w:pPr>
              <w:rPr>
                <w:noProof/>
              </w:rPr>
            </w:pPr>
          </w:p>
        </w:tc>
        <w:tc>
          <w:tcPr>
            <w:tcW w:w="1168" w:type="dxa"/>
            <w:vMerge/>
          </w:tcPr>
          <w:p w14:paraId="3B3C2221" w14:textId="77777777" w:rsidR="001000A4" w:rsidRDefault="001000A4" w:rsidP="001833F0">
            <w:pPr>
              <w:rPr>
                <w:noProof/>
              </w:rPr>
            </w:pPr>
          </w:p>
        </w:tc>
      </w:tr>
      <w:tr w:rsidR="001000A4" w14:paraId="55F50126" w14:textId="0CF6236F" w:rsidTr="00D7060F">
        <w:tc>
          <w:tcPr>
            <w:tcW w:w="1351" w:type="dxa"/>
          </w:tcPr>
          <w:p w14:paraId="4905052B" w14:textId="77777777" w:rsidR="001000A4" w:rsidRDefault="001000A4" w:rsidP="001833F0">
            <w:pPr>
              <w:rPr>
                <w:noProof/>
              </w:rPr>
            </w:pPr>
            <w:r>
              <w:rPr>
                <w:noProof/>
              </w:rPr>
              <w:t>St 902 C</w:t>
            </w:r>
          </w:p>
        </w:tc>
        <w:tc>
          <w:tcPr>
            <w:tcW w:w="1286" w:type="dxa"/>
            <w:vMerge/>
          </w:tcPr>
          <w:p w14:paraId="60A40D66" w14:textId="12027603" w:rsidR="001000A4" w:rsidRDefault="001000A4" w:rsidP="001833F0">
            <w:pPr>
              <w:rPr>
                <w:noProof/>
              </w:rPr>
            </w:pPr>
          </w:p>
        </w:tc>
        <w:tc>
          <w:tcPr>
            <w:tcW w:w="1422" w:type="dxa"/>
            <w:vMerge/>
          </w:tcPr>
          <w:p w14:paraId="2C6AE039" w14:textId="77777777" w:rsidR="001000A4" w:rsidRDefault="001000A4" w:rsidP="001833F0">
            <w:pPr>
              <w:rPr>
                <w:noProof/>
              </w:rPr>
            </w:pPr>
          </w:p>
        </w:tc>
        <w:tc>
          <w:tcPr>
            <w:tcW w:w="1285" w:type="dxa"/>
          </w:tcPr>
          <w:p w14:paraId="10A2E689" w14:textId="3617F8CA" w:rsidR="001000A4" w:rsidRDefault="001000A4" w:rsidP="001833F0">
            <w:pPr>
              <w:rPr>
                <w:noProof/>
              </w:rPr>
            </w:pPr>
            <w:r>
              <w:rPr>
                <w:noProof/>
              </w:rPr>
              <w:t>15*</w:t>
            </w:r>
          </w:p>
        </w:tc>
        <w:tc>
          <w:tcPr>
            <w:tcW w:w="1291" w:type="dxa"/>
          </w:tcPr>
          <w:p w14:paraId="5472DF80" w14:textId="6BCF91A5" w:rsidR="001000A4" w:rsidRDefault="001000A4" w:rsidP="001833F0">
            <w:pPr>
              <w:rPr>
                <w:noProof/>
              </w:rPr>
            </w:pPr>
            <w:r>
              <w:rPr>
                <w:noProof/>
              </w:rPr>
              <w:t>8,1</w:t>
            </w:r>
          </w:p>
        </w:tc>
        <w:tc>
          <w:tcPr>
            <w:tcW w:w="1168" w:type="dxa"/>
            <w:vMerge/>
          </w:tcPr>
          <w:p w14:paraId="3B1DE376" w14:textId="77777777" w:rsidR="001000A4" w:rsidRDefault="001000A4" w:rsidP="001833F0">
            <w:pPr>
              <w:rPr>
                <w:noProof/>
              </w:rPr>
            </w:pPr>
          </w:p>
        </w:tc>
        <w:tc>
          <w:tcPr>
            <w:tcW w:w="1168" w:type="dxa"/>
            <w:vMerge/>
          </w:tcPr>
          <w:p w14:paraId="59BA0BD3" w14:textId="77777777" w:rsidR="001000A4" w:rsidRDefault="001000A4" w:rsidP="001833F0">
            <w:pPr>
              <w:rPr>
                <w:noProof/>
              </w:rPr>
            </w:pPr>
          </w:p>
        </w:tc>
      </w:tr>
      <w:tr w:rsidR="001000A4" w14:paraId="3B59CD46" w14:textId="516487D3" w:rsidTr="001000A4">
        <w:tc>
          <w:tcPr>
            <w:tcW w:w="1351" w:type="dxa"/>
            <w:shd w:val="clear" w:color="auto" w:fill="BFBFBF" w:themeFill="background1" w:themeFillShade="BF"/>
          </w:tcPr>
          <w:p w14:paraId="3339EBDE" w14:textId="77777777" w:rsidR="001000A4" w:rsidRDefault="001000A4" w:rsidP="001833F0">
            <w:pPr>
              <w:rPr>
                <w:noProof/>
              </w:rPr>
            </w:pPr>
          </w:p>
        </w:tc>
        <w:tc>
          <w:tcPr>
            <w:tcW w:w="1286" w:type="dxa"/>
            <w:shd w:val="clear" w:color="auto" w:fill="BFBFBF" w:themeFill="background1" w:themeFillShade="BF"/>
          </w:tcPr>
          <w:p w14:paraId="501A6E0D" w14:textId="77777777" w:rsidR="001000A4" w:rsidRDefault="001000A4" w:rsidP="001833F0">
            <w:pPr>
              <w:rPr>
                <w:noProof/>
              </w:rPr>
            </w:pPr>
          </w:p>
        </w:tc>
        <w:tc>
          <w:tcPr>
            <w:tcW w:w="1422" w:type="dxa"/>
            <w:vMerge/>
            <w:shd w:val="clear" w:color="auto" w:fill="BFBFBF" w:themeFill="background1" w:themeFillShade="BF"/>
          </w:tcPr>
          <w:p w14:paraId="023D6C3F" w14:textId="77777777" w:rsidR="001000A4" w:rsidRDefault="001000A4" w:rsidP="001833F0">
            <w:pPr>
              <w:rPr>
                <w:noProof/>
              </w:rPr>
            </w:pPr>
          </w:p>
        </w:tc>
        <w:tc>
          <w:tcPr>
            <w:tcW w:w="1285" w:type="dxa"/>
            <w:shd w:val="clear" w:color="auto" w:fill="BFBFBF" w:themeFill="background1" w:themeFillShade="BF"/>
          </w:tcPr>
          <w:p w14:paraId="20FCD0BA" w14:textId="1B28AB39" w:rsidR="001000A4" w:rsidRDefault="001000A4" w:rsidP="001833F0">
            <w:pPr>
              <w:rPr>
                <w:noProof/>
              </w:rPr>
            </w:pPr>
          </w:p>
        </w:tc>
        <w:tc>
          <w:tcPr>
            <w:tcW w:w="1291" w:type="dxa"/>
            <w:shd w:val="clear" w:color="auto" w:fill="BFBFBF" w:themeFill="background1" w:themeFillShade="BF"/>
          </w:tcPr>
          <w:p w14:paraId="1DE0278B" w14:textId="77777777" w:rsidR="001000A4" w:rsidRDefault="001000A4" w:rsidP="001833F0">
            <w:pPr>
              <w:rPr>
                <w:noProof/>
              </w:rPr>
            </w:pPr>
          </w:p>
        </w:tc>
        <w:tc>
          <w:tcPr>
            <w:tcW w:w="1168" w:type="dxa"/>
            <w:shd w:val="clear" w:color="auto" w:fill="BFBFBF" w:themeFill="background1" w:themeFillShade="BF"/>
          </w:tcPr>
          <w:p w14:paraId="5352CD63" w14:textId="77777777" w:rsidR="001000A4" w:rsidRDefault="001000A4" w:rsidP="001833F0">
            <w:pPr>
              <w:rPr>
                <w:noProof/>
              </w:rPr>
            </w:pPr>
          </w:p>
        </w:tc>
        <w:tc>
          <w:tcPr>
            <w:tcW w:w="1168" w:type="dxa"/>
            <w:shd w:val="clear" w:color="auto" w:fill="BFBFBF" w:themeFill="background1" w:themeFillShade="BF"/>
          </w:tcPr>
          <w:p w14:paraId="18BB9241" w14:textId="77777777" w:rsidR="001000A4" w:rsidRDefault="001000A4" w:rsidP="001833F0">
            <w:pPr>
              <w:rPr>
                <w:noProof/>
              </w:rPr>
            </w:pPr>
          </w:p>
        </w:tc>
      </w:tr>
      <w:tr w:rsidR="001000A4" w14:paraId="51493DAF" w14:textId="6EE690F7" w:rsidTr="00D7060F">
        <w:tc>
          <w:tcPr>
            <w:tcW w:w="1351" w:type="dxa"/>
          </w:tcPr>
          <w:p w14:paraId="7F24BEBB" w14:textId="77777777" w:rsidR="001000A4" w:rsidRDefault="001000A4" w:rsidP="001833F0">
            <w:pPr>
              <w:rPr>
                <w:noProof/>
              </w:rPr>
            </w:pPr>
            <w:r>
              <w:rPr>
                <w:noProof/>
              </w:rPr>
              <w:t>St 903 A</w:t>
            </w:r>
          </w:p>
        </w:tc>
        <w:tc>
          <w:tcPr>
            <w:tcW w:w="1286" w:type="dxa"/>
            <w:vMerge w:val="restart"/>
          </w:tcPr>
          <w:p w14:paraId="3FB61700" w14:textId="4BD1567D" w:rsidR="001000A4" w:rsidRDefault="001000A4" w:rsidP="001833F0">
            <w:pPr>
              <w:rPr>
                <w:noProof/>
              </w:rPr>
            </w:pPr>
            <w:r>
              <w:rPr>
                <w:noProof/>
              </w:rPr>
              <w:t>40 ml</w:t>
            </w:r>
          </w:p>
        </w:tc>
        <w:tc>
          <w:tcPr>
            <w:tcW w:w="1422" w:type="dxa"/>
            <w:vMerge/>
          </w:tcPr>
          <w:p w14:paraId="6C288DCD" w14:textId="77777777" w:rsidR="001000A4" w:rsidRDefault="001000A4" w:rsidP="001833F0">
            <w:pPr>
              <w:rPr>
                <w:noProof/>
              </w:rPr>
            </w:pPr>
          </w:p>
        </w:tc>
        <w:tc>
          <w:tcPr>
            <w:tcW w:w="1285" w:type="dxa"/>
          </w:tcPr>
          <w:p w14:paraId="479D39A2" w14:textId="17AC76E9" w:rsidR="001000A4" w:rsidRDefault="001000A4" w:rsidP="001833F0">
            <w:pPr>
              <w:rPr>
                <w:noProof/>
              </w:rPr>
            </w:pPr>
            <w:r>
              <w:rPr>
                <w:noProof/>
              </w:rPr>
              <w:t>20</w:t>
            </w:r>
          </w:p>
        </w:tc>
        <w:tc>
          <w:tcPr>
            <w:tcW w:w="1291" w:type="dxa"/>
          </w:tcPr>
          <w:p w14:paraId="75B8E57F" w14:textId="3F514C0B" w:rsidR="001000A4" w:rsidRDefault="001000A4" w:rsidP="001833F0">
            <w:pPr>
              <w:rPr>
                <w:noProof/>
              </w:rPr>
            </w:pPr>
            <w:r>
              <w:rPr>
                <w:noProof/>
              </w:rPr>
              <w:t>12</w:t>
            </w:r>
          </w:p>
        </w:tc>
        <w:tc>
          <w:tcPr>
            <w:tcW w:w="1168" w:type="dxa"/>
          </w:tcPr>
          <w:p w14:paraId="5C1DE29C" w14:textId="6A43681B" w:rsidR="001000A4" w:rsidRDefault="001000A4" w:rsidP="001833F0">
            <w:pPr>
              <w:rPr>
                <w:noProof/>
              </w:rPr>
            </w:pPr>
            <w:r>
              <w:rPr>
                <w:noProof/>
              </w:rPr>
              <w:t xml:space="preserve">RT 20 h, 72 h at </w:t>
            </w:r>
          </w:p>
          <w:p w14:paraId="0EF52B01" w14:textId="59DBB0E3" w:rsidR="001000A4" w:rsidRDefault="001000A4" w:rsidP="001833F0">
            <w:pPr>
              <w:rPr>
                <w:noProof/>
              </w:rPr>
            </w:pPr>
            <w:r>
              <w:rPr>
                <w:noProof/>
              </w:rPr>
              <w:t xml:space="preserve">40 </w:t>
            </w:r>
            <w:r>
              <w:rPr>
                <w:rFonts w:cstheme="minorHAnsi"/>
                <w:noProof/>
              </w:rPr>
              <w:t>°</w:t>
            </w:r>
            <w:r>
              <w:rPr>
                <w:noProof/>
              </w:rPr>
              <w:t xml:space="preserve">C </w:t>
            </w:r>
          </w:p>
        </w:tc>
        <w:tc>
          <w:tcPr>
            <w:tcW w:w="1168" w:type="dxa"/>
            <w:vMerge w:val="restart"/>
          </w:tcPr>
          <w:p w14:paraId="1E544D44" w14:textId="0AC14408" w:rsidR="001000A4" w:rsidRDefault="001000A4" w:rsidP="001833F0">
            <w:pPr>
              <w:rPr>
                <w:noProof/>
              </w:rPr>
            </w:pPr>
            <w:r>
              <w:rPr>
                <w:noProof/>
              </w:rPr>
              <w:t>1/7/19</w:t>
            </w:r>
          </w:p>
        </w:tc>
      </w:tr>
      <w:tr w:rsidR="001000A4" w14:paraId="65A266C9" w14:textId="2324F528" w:rsidTr="00D7060F">
        <w:tc>
          <w:tcPr>
            <w:tcW w:w="1351" w:type="dxa"/>
          </w:tcPr>
          <w:p w14:paraId="01D048DB" w14:textId="77777777" w:rsidR="001000A4" w:rsidRDefault="001000A4" w:rsidP="001833F0">
            <w:pPr>
              <w:rPr>
                <w:noProof/>
              </w:rPr>
            </w:pPr>
            <w:r>
              <w:rPr>
                <w:noProof/>
              </w:rPr>
              <w:t>St 903 B</w:t>
            </w:r>
          </w:p>
        </w:tc>
        <w:tc>
          <w:tcPr>
            <w:tcW w:w="1286" w:type="dxa"/>
            <w:vMerge/>
          </w:tcPr>
          <w:p w14:paraId="2E87AAB7" w14:textId="61A57FD4" w:rsidR="001000A4" w:rsidRDefault="001000A4" w:rsidP="001833F0">
            <w:pPr>
              <w:rPr>
                <w:noProof/>
              </w:rPr>
            </w:pPr>
          </w:p>
        </w:tc>
        <w:tc>
          <w:tcPr>
            <w:tcW w:w="1422" w:type="dxa"/>
            <w:vMerge/>
          </w:tcPr>
          <w:p w14:paraId="020680AD" w14:textId="77777777" w:rsidR="001000A4" w:rsidRDefault="001000A4" w:rsidP="001833F0">
            <w:pPr>
              <w:rPr>
                <w:noProof/>
              </w:rPr>
            </w:pPr>
          </w:p>
        </w:tc>
        <w:tc>
          <w:tcPr>
            <w:tcW w:w="1285" w:type="dxa"/>
          </w:tcPr>
          <w:p w14:paraId="25ACE7F4" w14:textId="7031927D" w:rsidR="001000A4" w:rsidRDefault="001000A4" w:rsidP="001833F0">
            <w:pPr>
              <w:rPr>
                <w:noProof/>
              </w:rPr>
            </w:pPr>
            <w:r>
              <w:rPr>
                <w:noProof/>
              </w:rPr>
              <w:t>20</w:t>
            </w:r>
          </w:p>
        </w:tc>
        <w:tc>
          <w:tcPr>
            <w:tcW w:w="1291" w:type="dxa"/>
          </w:tcPr>
          <w:p w14:paraId="754B5254" w14:textId="0344D48F" w:rsidR="001000A4" w:rsidRDefault="001000A4" w:rsidP="001833F0">
            <w:pPr>
              <w:rPr>
                <w:noProof/>
              </w:rPr>
            </w:pPr>
            <w:r>
              <w:rPr>
                <w:noProof/>
              </w:rPr>
              <w:t>12</w:t>
            </w:r>
          </w:p>
        </w:tc>
        <w:tc>
          <w:tcPr>
            <w:tcW w:w="1168" w:type="dxa"/>
          </w:tcPr>
          <w:p w14:paraId="17AF26D8" w14:textId="346BA9DA" w:rsidR="001000A4" w:rsidRDefault="001000A4" w:rsidP="00014A7C">
            <w:pPr>
              <w:rPr>
                <w:noProof/>
              </w:rPr>
            </w:pPr>
            <w:r>
              <w:rPr>
                <w:noProof/>
              </w:rPr>
              <w:t xml:space="preserve">RT 20 h, 72 h at </w:t>
            </w:r>
          </w:p>
          <w:p w14:paraId="2D4E2AA1" w14:textId="5A617C94" w:rsidR="001000A4" w:rsidRDefault="001000A4" w:rsidP="00014A7C">
            <w:pPr>
              <w:rPr>
                <w:noProof/>
              </w:rPr>
            </w:pPr>
            <w:r>
              <w:rPr>
                <w:noProof/>
              </w:rPr>
              <w:t xml:space="preserve">40 </w:t>
            </w:r>
            <w:r>
              <w:rPr>
                <w:rFonts w:cstheme="minorHAnsi"/>
                <w:noProof/>
              </w:rPr>
              <w:t>°</w:t>
            </w:r>
            <w:r>
              <w:rPr>
                <w:noProof/>
              </w:rPr>
              <w:t>C; **</w:t>
            </w:r>
          </w:p>
        </w:tc>
        <w:tc>
          <w:tcPr>
            <w:tcW w:w="1168" w:type="dxa"/>
            <w:vMerge/>
          </w:tcPr>
          <w:p w14:paraId="5BDDD5FF" w14:textId="77777777" w:rsidR="001000A4" w:rsidRDefault="001000A4" w:rsidP="00014A7C">
            <w:pPr>
              <w:rPr>
                <w:noProof/>
              </w:rPr>
            </w:pPr>
          </w:p>
        </w:tc>
      </w:tr>
      <w:tr w:rsidR="001000A4" w14:paraId="1121CAC6" w14:textId="68678900" w:rsidTr="00D7060F">
        <w:tc>
          <w:tcPr>
            <w:tcW w:w="1351" w:type="dxa"/>
          </w:tcPr>
          <w:p w14:paraId="224E1A0B" w14:textId="77777777" w:rsidR="001000A4" w:rsidRDefault="001000A4" w:rsidP="001833F0">
            <w:pPr>
              <w:rPr>
                <w:noProof/>
              </w:rPr>
            </w:pPr>
            <w:r>
              <w:rPr>
                <w:noProof/>
              </w:rPr>
              <w:t>St 903 C</w:t>
            </w:r>
          </w:p>
        </w:tc>
        <w:tc>
          <w:tcPr>
            <w:tcW w:w="1286" w:type="dxa"/>
            <w:vMerge/>
          </w:tcPr>
          <w:p w14:paraId="2949D67D" w14:textId="2525D749" w:rsidR="001000A4" w:rsidRDefault="001000A4" w:rsidP="001833F0">
            <w:pPr>
              <w:rPr>
                <w:noProof/>
              </w:rPr>
            </w:pPr>
          </w:p>
        </w:tc>
        <w:tc>
          <w:tcPr>
            <w:tcW w:w="1422" w:type="dxa"/>
            <w:vMerge/>
          </w:tcPr>
          <w:p w14:paraId="178D210E" w14:textId="77777777" w:rsidR="001000A4" w:rsidRDefault="001000A4" w:rsidP="001833F0">
            <w:pPr>
              <w:rPr>
                <w:noProof/>
              </w:rPr>
            </w:pPr>
          </w:p>
        </w:tc>
        <w:tc>
          <w:tcPr>
            <w:tcW w:w="1285" w:type="dxa"/>
          </w:tcPr>
          <w:p w14:paraId="10B63F9F" w14:textId="50A0D58C" w:rsidR="001000A4" w:rsidRDefault="001000A4" w:rsidP="001833F0">
            <w:pPr>
              <w:rPr>
                <w:noProof/>
              </w:rPr>
            </w:pPr>
            <w:r>
              <w:rPr>
                <w:noProof/>
              </w:rPr>
              <w:t>20</w:t>
            </w:r>
          </w:p>
        </w:tc>
        <w:tc>
          <w:tcPr>
            <w:tcW w:w="1291" w:type="dxa"/>
          </w:tcPr>
          <w:p w14:paraId="5B4FF02A" w14:textId="77777777" w:rsidR="001000A4" w:rsidRDefault="001000A4" w:rsidP="001833F0">
            <w:pPr>
              <w:rPr>
                <w:noProof/>
              </w:rPr>
            </w:pPr>
            <w:r>
              <w:rPr>
                <w:noProof/>
              </w:rPr>
              <w:t>12</w:t>
            </w:r>
          </w:p>
          <w:p w14:paraId="3AB371CE" w14:textId="6C8C3EBE" w:rsidR="001000A4" w:rsidRDefault="001000A4" w:rsidP="001833F0">
            <w:pPr>
              <w:rPr>
                <w:noProof/>
              </w:rPr>
            </w:pPr>
          </w:p>
        </w:tc>
        <w:tc>
          <w:tcPr>
            <w:tcW w:w="1168" w:type="dxa"/>
          </w:tcPr>
          <w:p w14:paraId="6BEE40FD" w14:textId="13AF331C" w:rsidR="001000A4" w:rsidRDefault="001000A4" w:rsidP="00014A7C">
            <w:pPr>
              <w:rPr>
                <w:noProof/>
              </w:rPr>
            </w:pPr>
            <w:r>
              <w:rPr>
                <w:noProof/>
              </w:rPr>
              <w:t xml:space="preserve">RT 20 h, 72 h at </w:t>
            </w:r>
          </w:p>
          <w:p w14:paraId="10A683F8" w14:textId="6F8A40D3" w:rsidR="001000A4" w:rsidRDefault="001000A4" w:rsidP="00014A7C">
            <w:pPr>
              <w:rPr>
                <w:noProof/>
              </w:rPr>
            </w:pPr>
            <w:r>
              <w:rPr>
                <w:noProof/>
              </w:rPr>
              <w:t xml:space="preserve">40 </w:t>
            </w:r>
            <w:r>
              <w:rPr>
                <w:rFonts w:cstheme="minorHAnsi"/>
                <w:noProof/>
              </w:rPr>
              <w:t>°</w:t>
            </w:r>
            <w:r>
              <w:rPr>
                <w:noProof/>
              </w:rPr>
              <w:t>C **</w:t>
            </w:r>
          </w:p>
        </w:tc>
        <w:tc>
          <w:tcPr>
            <w:tcW w:w="1168" w:type="dxa"/>
            <w:vMerge/>
          </w:tcPr>
          <w:p w14:paraId="66FFBE62" w14:textId="77777777" w:rsidR="001000A4" w:rsidRDefault="001000A4" w:rsidP="00014A7C">
            <w:pPr>
              <w:rPr>
                <w:noProof/>
              </w:rPr>
            </w:pPr>
          </w:p>
        </w:tc>
      </w:tr>
      <w:tr w:rsidR="001000A4" w14:paraId="0A8AC7E2" w14:textId="7C379954" w:rsidTr="001000A4">
        <w:tc>
          <w:tcPr>
            <w:tcW w:w="1351" w:type="dxa"/>
            <w:shd w:val="clear" w:color="auto" w:fill="BFBFBF" w:themeFill="background1" w:themeFillShade="BF"/>
          </w:tcPr>
          <w:p w14:paraId="586CC6B9" w14:textId="77777777" w:rsidR="001000A4" w:rsidRDefault="001000A4" w:rsidP="001833F0">
            <w:pPr>
              <w:rPr>
                <w:noProof/>
              </w:rPr>
            </w:pPr>
          </w:p>
        </w:tc>
        <w:tc>
          <w:tcPr>
            <w:tcW w:w="1286" w:type="dxa"/>
            <w:shd w:val="clear" w:color="auto" w:fill="BFBFBF" w:themeFill="background1" w:themeFillShade="BF"/>
          </w:tcPr>
          <w:p w14:paraId="60109B45" w14:textId="77777777" w:rsidR="001000A4" w:rsidRDefault="001000A4" w:rsidP="001833F0">
            <w:pPr>
              <w:rPr>
                <w:noProof/>
              </w:rPr>
            </w:pPr>
          </w:p>
        </w:tc>
        <w:tc>
          <w:tcPr>
            <w:tcW w:w="1422" w:type="dxa"/>
            <w:vMerge/>
            <w:shd w:val="clear" w:color="auto" w:fill="BFBFBF" w:themeFill="background1" w:themeFillShade="BF"/>
          </w:tcPr>
          <w:p w14:paraId="6FA30EBB" w14:textId="77777777" w:rsidR="001000A4" w:rsidRDefault="001000A4" w:rsidP="001833F0">
            <w:pPr>
              <w:rPr>
                <w:noProof/>
              </w:rPr>
            </w:pPr>
          </w:p>
        </w:tc>
        <w:tc>
          <w:tcPr>
            <w:tcW w:w="1285" w:type="dxa"/>
            <w:shd w:val="clear" w:color="auto" w:fill="BFBFBF" w:themeFill="background1" w:themeFillShade="BF"/>
          </w:tcPr>
          <w:p w14:paraId="78218DC4" w14:textId="1C39C764" w:rsidR="001000A4" w:rsidRDefault="001000A4" w:rsidP="001833F0">
            <w:pPr>
              <w:rPr>
                <w:noProof/>
              </w:rPr>
            </w:pPr>
          </w:p>
        </w:tc>
        <w:tc>
          <w:tcPr>
            <w:tcW w:w="1291" w:type="dxa"/>
            <w:shd w:val="clear" w:color="auto" w:fill="BFBFBF" w:themeFill="background1" w:themeFillShade="BF"/>
          </w:tcPr>
          <w:p w14:paraId="3A488107" w14:textId="77777777" w:rsidR="001000A4" w:rsidRDefault="001000A4" w:rsidP="001833F0">
            <w:pPr>
              <w:rPr>
                <w:noProof/>
              </w:rPr>
            </w:pPr>
          </w:p>
        </w:tc>
        <w:tc>
          <w:tcPr>
            <w:tcW w:w="1168" w:type="dxa"/>
            <w:shd w:val="clear" w:color="auto" w:fill="BFBFBF" w:themeFill="background1" w:themeFillShade="BF"/>
          </w:tcPr>
          <w:p w14:paraId="220BD081" w14:textId="77777777" w:rsidR="001000A4" w:rsidRDefault="001000A4" w:rsidP="001833F0">
            <w:pPr>
              <w:rPr>
                <w:noProof/>
              </w:rPr>
            </w:pPr>
          </w:p>
        </w:tc>
        <w:tc>
          <w:tcPr>
            <w:tcW w:w="1168" w:type="dxa"/>
            <w:shd w:val="clear" w:color="auto" w:fill="BFBFBF" w:themeFill="background1" w:themeFillShade="BF"/>
          </w:tcPr>
          <w:p w14:paraId="7C0222A6" w14:textId="77777777" w:rsidR="001000A4" w:rsidRDefault="001000A4" w:rsidP="001833F0">
            <w:pPr>
              <w:rPr>
                <w:noProof/>
              </w:rPr>
            </w:pPr>
          </w:p>
        </w:tc>
      </w:tr>
      <w:tr w:rsidR="001000A4" w14:paraId="2DE27D1E" w14:textId="78F83350" w:rsidTr="00D7060F">
        <w:tc>
          <w:tcPr>
            <w:tcW w:w="1351" w:type="dxa"/>
          </w:tcPr>
          <w:p w14:paraId="0922D084" w14:textId="77777777" w:rsidR="001000A4" w:rsidRDefault="001000A4" w:rsidP="001833F0">
            <w:pPr>
              <w:rPr>
                <w:noProof/>
              </w:rPr>
            </w:pPr>
            <w:r>
              <w:rPr>
                <w:noProof/>
              </w:rPr>
              <w:t>St 904 A</w:t>
            </w:r>
          </w:p>
        </w:tc>
        <w:tc>
          <w:tcPr>
            <w:tcW w:w="1286" w:type="dxa"/>
            <w:vMerge w:val="restart"/>
          </w:tcPr>
          <w:p w14:paraId="17A62043" w14:textId="3E651108" w:rsidR="001000A4" w:rsidRDefault="001000A4" w:rsidP="001833F0">
            <w:pPr>
              <w:rPr>
                <w:noProof/>
              </w:rPr>
            </w:pPr>
            <w:r>
              <w:rPr>
                <w:noProof/>
              </w:rPr>
              <w:t>30 ml</w:t>
            </w:r>
          </w:p>
        </w:tc>
        <w:tc>
          <w:tcPr>
            <w:tcW w:w="1422" w:type="dxa"/>
            <w:vMerge/>
          </w:tcPr>
          <w:p w14:paraId="0AD19589" w14:textId="77777777" w:rsidR="001000A4" w:rsidRDefault="001000A4" w:rsidP="001833F0">
            <w:pPr>
              <w:rPr>
                <w:noProof/>
              </w:rPr>
            </w:pPr>
          </w:p>
        </w:tc>
        <w:tc>
          <w:tcPr>
            <w:tcW w:w="1285" w:type="dxa"/>
          </w:tcPr>
          <w:p w14:paraId="5B3068AE" w14:textId="6053887F" w:rsidR="001000A4" w:rsidRDefault="001000A4" w:rsidP="001833F0">
            <w:pPr>
              <w:rPr>
                <w:noProof/>
              </w:rPr>
            </w:pPr>
            <w:r>
              <w:rPr>
                <w:noProof/>
              </w:rPr>
              <w:t>15</w:t>
            </w:r>
          </w:p>
        </w:tc>
        <w:tc>
          <w:tcPr>
            <w:tcW w:w="1291" w:type="dxa"/>
          </w:tcPr>
          <w:p w14:paraId="6B2CB9D8" w14:textId="53CE78C2" w:rsidR="001000A4" w:rsidRDefault="001000A4" w:rsidP="001833F0">
            <w:pPr>
              <w:rPr>
                <w:noProof/>
              </w:rPr>
            </w:pPr>
            <w:r>
              <w:rPr>
                <w:noProof/>
              </w:rPr>
              <w:t>12</w:t>
            </w:r>
          </w:p>
        </w:tc>
        <w:tc>
          <w:tcPr>
            <w:tcW w:w="1168" w:type="dxa"/>
            <w:vMerge w:val="restart"/>
          </w:tcPr>
          <w:p w14:paraId="5F8B9C2F" w14:textId="69AB5E2F" w:rsidR="001000A4" w:rsidRDefault="001000A4" w:rsidP="001833F0">
            <w:pPr>
              <w:rPr>
                <w:noProof/>
              </w:rPr>
            </w:pPr>
            <w:r>
              <w:rPr>
                <w:noProof/>
              </w:rPr>
              <w:t xml:space="preserve">40 </w:t>
            </w:r>
            <w:r>
              <w:rPr>
                <w:rFonts w:cstheme="minorHAnsi"/>
                <w:noProof/>
              </w:rPr>
              <w:t>°</w:t>
            </w:r>
            <w:r>
              <w:rPr>
                <w:noProof/>
              </w:rPr>
              <w:t>C 20 hours ***</w:t>
            </w:r>
          </w:p>
        </w:tc>
        <w:tc>
          <w:tcPr>
            <w:tcW w:w="1168" w:type="dxa"/>
            <w:vMerge w:val="restart"/>
          </w:tcPr>
          <w:p w14:paraId="64D56B63" w14:textId="2EFC3BEA" w:rsidR="001000A4" w:rsidRDefault="001000A4" w:rsidP="001833F0">
            <w:pPr>
              <w:rPr>
                <w:noProof/>
              </w:rPr>
            </w:pPr>
            <w:r>
              <w:rPr>
                <w:noProof/>
              </w:rPr>
              <w:t>28/6/19</w:t>
            </w:r>
          </w:p>
        </w:tc>
      </w:tr>
      <w:tr w:rsidR="001000A4" w14:paraId="347DFF24" w14:textId="6A85A162" w:rsidTr="00D7060F">
        <w:tc>
          <w:tcPr>
            <w:tcW w:w="1351" w:type="dxa"/>
          </w:tcPr>
          <w:p w14:paraId="64E6C63B" w14:textId="77777777" w:rsidR="001000A4" w:rsidRDefault="001000A4" w:rsidP="001833F0">
            <w:pPr>
              <w:rPr>
                <w:noProof/>
              </w:rPr>
            </w:pPr>
            <w:r>
              <w:rPr>
                <w:noProof/>
              </w:rPr>
              <w:t>St 904 B</w:t>
            </w:r>
          </w:p>
        </w:tc>
        <w:tc>
          <w:tcPr>
            <w:tcW w:w="1286" w:type="dxa"/>
            <w:vMerge/>
          </w:tcPr>
          <w:p w14:paraId="044FB994" w14:textId="7CA7BD8D" w:rsidR="001000A4" w:rsidRDefault="001000A4" w:rsidP="001833F0">
            <w:pPr>
              <w:rPr>
                <w:noProof/>
              </w:rPr>
            </w:pPr>
          </w:p>
        </w:tc>
        <w:tc>
          <w:tcPr>
            <w:tcW w:w="1422" w:type="dxa"/>
            <w:vMerge/>
          </w:tcPr>
          <w:p w14:paraId="4B2BBB08" w14:textId="77777777" w:rsidR="001000A4" w:rsidRDefault="001000A4" w:rsidP="001833F0">
            <w:pPr>
              <w:rPr>
                <w:noProof/>
              </w:rPr>
            </w:pPr>
          </w:p>
        </w:tc>
        <w:tc>
          <w:tcPr>
            <w:tcW w:w="1285" w:type="dxa"/>
          </w:tcPr>
          <w:p w14:paraId="018F04B6" w14:textId="79ABA524" w:rsidR="001000A4" w:rsidRDefault="001000A4" w:rsidP="001833F0">
            <w:pPr>
              <w:rPr>
                <w:noProof/>
              </w:rPr>
            </w:pPr>
            <w:r>
              <w:rPr>
                <w:noProof/>
              </w:rPr>
              <w:t>15</w:t>
            </w:r>
          </w:p>
        </w:tc>
        <w:tc>
          <w:tcPr>
            <w:tcW w:w="1291" w:type="dxa"/>
          </w:tcPr>
          <w:p w14:paraId="66B47875" w14:textId="679AB8B5" w:rsidR="001000A4" w:rsidRDefault="001000A4" w:rsidP="001833F0">
            <w:pPr>
              <w:rPr>
                <w:noProof/>
              </w:rPr>
            </w:pPr>
            <w:r>
              <w:rPr>
                <w:noProof/>
              </w:rPr>
              <w:t>12</w:t>
            </w:r>
          </w:p>
        </w:tc>
        <w:tc>
          <w:tcPr>
            <w:tcW w:w="1168" w:type="dxa"/>
            <w:vMerge/>
          </w:tcPr>
          <w:p w14:paraId="6158A3AD" w14:textId="77777777" w:rsidR="001000A4" w:rsidRDefault="001000A4" w:rsidP="001833F0">
            <w:pPr>
              <w:rPr>
                <w:noProof/>
              </w:rPr>
            </w:pPr>
          </w:p>
        </w:tc>
        <w:tc>
          <w:tcPr>
            <w:tcW w:w="1168" w:type="dxa"/>
            <w:vMerge/>
          </w:tcPr>
          <w:p w14:paraId="238D2670" w14:textId="77777777" w:rsidR="001000A4" w:rsidRDefault="001000A4" w:rsidP="001833F0">
            <w:pPr>
              <w:rPr>
                <w:noProof/>
              </w:rPr>
            </w:pPr>
          </w:p>
        </w:tc>
      </w:tr>
      <w:tr w:rsidR="001000A4" w14:paraId="0956C9F2" w14:textId="7908577F" w:rsidTr="00D7060F">
        <w:tc>
          <w:tcPr>
            <w:tcW w:w="1351" w:type="dxa"/>
          </w:tcPr>
          <w:p w14:paraId="60B1D6D3" w14:textId="77777777" w:rsidR="001000A4" w:rsidRDefault="001000A4" w:rsidP="001833F0">
            <w:pPr>
              <w:rPr>
                <w:noProof/>
              </w:rPr>
            </w:pPr>
            <w:r>
              <w:rPr>
                <w:noProof/>
              </w:rPr>
              <w:t>St 904 C</w:t>
            </w:r>
          </w:p>
        </w:tc>
        <w:tc>
          <w:tcPr>
            <w:tcW w:w="1286" w:type="dxa"/>
            <w:vMerge/>
          </w:tcPr>
          <w:p w14:paraId="218B592F" w14:textId="4A1FB6DE" w:rsidR="001000A4" w:rsidRDefault="001000A4" w:rsidP="001833F0">
            <w:pPr>
              <w:rPr>
                <w:noProof/>
              </w:rPr>
            </w:pPr>
          </w:p>
        </w:tc>
        <w:tc>
          <w:tcPr>
            <w:tcW w:w="1422" w:type="dxa"/>
            <w:vMerge/>
          </w:tcPr>
          <w:p w14:paraId="571A8F72" w14:textId="77777777" w:rsidR="001000A4" w:rsidRDefault="001000A4" w:rsidP="001833F0">
            <w:pPr>
              <w:rPr>
                <w:noProof/>
              </w:rPr>
            </w:pPr>
          </w:p>
        </w:tc>
        <w:tc>
          <w:tcPr>
            <w:tcW w:w="1285" w:type="dxa"/>
          </w:tcPr>
          <w:p w14:paraId="79E93590" w14:textId="04577C91" w:rsidR="001000A4" w:rsidRDefault="001000A4" w:rsidP="001833F0">
            <w:pPr>
              <w:rPr>
                <w:noProof/>
              </w:rPr>
            </w:pPr>
            <w:r>
              <w:rPr>
                <w:noProof/>
              </w:rPr>
              <w:t>15</w:t>
            </w:r>
          </w:p>
        </w:tc>
        <w:tc>
          <w:tcPr>
            <w:tcW w:w="1291" w:type="dxa"/>
          </w:tcPr>
          <w:p w14:paraId="02B8DF2F" w14:textId="46EDCC78" w:rsidR="001000A4" w:rsidRDefault="001000A4" w:rsidP="001833F0">
            <w:pPr>
              <w:rPr>
                <w:noProof/>
              </w:rPr>
            </w:pPr>
            <w:r>
              <w:rPr>
                <w:noProof/>
              </w:rPr>
              <w:t>12</w:t>
            </w:r>
          </w:p>
        </w:tc>
        <w:tc>
          <w:tcPr>
            <w:tcW w:w="1168" w:type="dxa"/>
            <w:vMerge/>
          </w:tcPr>
          <w:p w14:paraId="389837B1" w14:textId="77777777" w:rsidR="001000A4" w:rsidRDefault="001000A4" w:rsidP="001833F0">
            <w:pPr>
              <w:rPr>
                <w:noProof/>
              </w:rPr>
            </w:pPr>
          </w:p>
        </w:tc>
        <w:tc>
          <w:tcPr>
            <w:tcW w:w="1168" w:type="dxa"/>
            <w:vMerge/>
          </w:tcPr>
          <w:p w14:paraId="5011A7E9" w14:textId="77777777" w:rsidR="001000A4" w:rsidRDefault="001000A4" w:rsidP="001833F0">
            <w:pPr>
              <w:rPr>
                <w:noProof/>
              </w:rPr>
            </w:pPr>
          </w:p>
        </w:tc>
      </w:tr>
      <w:tr w:rsidR="001000A4" w14:paraId="3B243294" w14:textId="50636A63" w:rsidTr="00D2788E">
        <w:tc>
          <w:tcPr>
            <w:tcW w:w="1351" w:type="dxa"/>
            <w:shd w:val="clear" w:color="auto" w:fill="BFBFBF" w:themeFill="background1" w:themeFillShade="BF"/>
          </w:tcPr>
          <w:p w14:paraId="618E0169" w14:textId="77777777" w:rsidR="001000A4" w:rsidRDefault="001000A4" w:rsidP="001833F0">
            <w:pPr>
              <w:rPr>
                <w:noProof/>
              </w:rPr>
            </w:pPr>
          </w:p>
        </w:tc>
        <w:tc>
          <w:tcPr>
            <w:tcW w:w="1286" w:type="dxa"/>
            <w:shd w:val="clear" w:color="auto" w:fill="BFBFBF" w:themeFill="background1" w:themeFillShade="BF"/>
          </w:tcPr>
          <w:p w14:paraId="1FD90855" w14:textId="77777777" w:rsidR="001000A4" w:rsidRDefault="001000A4" w:rsidP="001833F0">
            <w:pPr>
              <w:rPr>
                <w:noProof/>
              </w:rPr>
            </w:pPr>
          </w:p>
        </w:tc>
        <w:tc>
          <w:tcPr>
            <w:tcW w:w="1422" w:type="dxa"/>
            <w:vMerge/>
            <w:shd w:val="clear" w:color="auto" w:fill="BFBFBF" w:themeFill="background1" w:themeFillShade="BF"/>
          </w:tcPr>
          <w:p w14:paraId="1B4D1634" w14:textId="77777777" w:rsidR="001000A4" w:rsidRDefault="001000A4" w:rsidP="001833F0">
            <w:pPr>
              <w:rPr>
                <w:noProof/>
              </w:rPr>
            </w:pPr>
          </w:p>
        </w:tc>
        <w:tc>
          <w:tcPr>
            <w:tcW w:w="1285" w:type="dxa"/>
            <w:shd w:val="clear" w:color="auto" w:fill="BFBFBF" w:themeFill="background1" w:themeFillShade="BF"/>
          </w:tcPr>
          <w:p w14:paraId="64215E59" w14:textId="30FDFFDA" w:rsidR="001000A4" w:rsidRDefault="001000A4" w:rsidP="001833F0">
            <w:pPr>
              <w:rPr>
                <w:noProof/>
              </w:rPr>
            </w:pPr>
          </w:p>
        </w:tc>
        <w:tc>
          <w:tcPr>
            <w:tcW w:w="1291" w:type="dxa"/>
            <w:shd w:val="clear" w:color="auto" w:fill="BFBFBF" w:themeFill="background1" w:themeFillShade="BF"/>
          </w:tcPr>
          <w:p w14:paraId="6F2D6262" w14:textId="77777777" w:rsidR="001000A4" w:rsidRDefault="001000A4" w:rsidP="001833F0">
            <w:pPr>
              <w:rPr>
                <w:noProof/>
              </w:rPr>
            </w:pPr>
          </w:p>
        </w:tc>
        <w:tc>
          <w:tcPr>
            <w:tcW w:w="1168" w:type="dxa"/>
            <w:shd w:val="clear" w:color="auto" w:fill="BFBFBF" w:themeFill="background1" w:themeFillShade="BF"/>
          </w:tcPr>
          <w:p w14:paraId="29A746C9" w14:textId="77777777" w:rsidR="001000A4" w:rsidRDefault="001000A4" w:rsidP="001833F0">
            <w:pPr>
              <w:rPr>
                <w:noProof/>
              </w:rPr>
            </w:pPr>
          </w:p>
        </w:tc>
        <w:tc>
          <w:tcPr>
            <w:tcW w:w="1168" w:type="dxa"/>
            <w:shd w:val="clear" w:color="auto" w:fill="BFBFBF" w:themeFill="background1" w:themeFillShade="BF"/>
          </w:tcPr>
          <w:p w14:paraId="10F54284" w14:textId="77777777" w:rsidR="001000A4" w:rsidRDefault="001000A4" w:rsidP="001833F0">
            <w:pPr>
              <w:rPr>
                <w:noProof/>
              </w:rPr>
            </w:pPr>
          </w:p>
        </w:tc>
      </w:tr>
      <w:tr w:rsidR="001000A4" w14:paraId="16F76317" w14:textId="2C0580AB" w:rsidTr="00D7060F">
        <w:tc>
          <w:tcPr>
            <w:tcW w:w="1351" w:type="dxa"/>
          </w:tcPr>
          <w:p w14:paraId="76B51DAC" w14:textId="77777777" w:rsidR="001000A4" w:rsidRDefault="001000A4" w:rsidP="001833F0">
            <w:pPr>
              <w:rPr>
                <w:noProof/>
              </w:rPr>
            </w:pPr>
            <w:r>
              <w:rPr>
                <w:noProof/>
              </w:rPr>
              <w:t>St 905 A</w:t>
            </w:r>
          </w:p>
        </w:tc>
        <w:tc>
          <w:tcPr>
            <w:tcW w:w="1286" w:type="dxa"/>
            <w:vMerge w:val="restart"/>
          </w:tcPr>
          <w:p w14:paraId="1D403B62" w14:textId="39A7D27E" w:rsidR="001000A4" w:rsidRDefault="001000A4" w:rsidP="001833F0">
            <w:pPr>
              <w:rPr>
                <w:noProof/>
              </w:rPr>
            </w:pPr>
            <w:r>
              <w:rPr>
                <w:noProof/>
              </w:rPr>
              <w:t>20 ml</w:t>
            </w:r>
          </w:p>
        </w:tc>
        <w:tc>
          <w:tcPr>
            <w:tcW w:w="1422" w:type="dxa"/>
            <w:vMerge/>
          </w:tcPr>
          <w:p w14:paraId="42382EF6" w14:textId="77777777" w:rsidR="001000A4" w:rsidRDefault="001000A4" w:rsidP="001833F0">
            <w:pPr>
              <w:rPr>
                <w:noProof/>
              </w:rPr>
            </w:pPr>
          </w:p>
        </w:tc>
        <w:tc>
          <w:tcPr>
            <w:tcW w:w="1285" w:type="dxa"/>
          </w:tcPr>
          <w:p w14:paraId="4432E7A8" w14:textId="15E89E8F" w:rsidR="001000A4" w:rsidRDefault="001000A4" w:rsidP="001833F0">
            <w:pPr>
              <w:rPr>
                <w:noProof/>
              </w:rPr>
            </w:pPr>
            <w:r>
              <w:rPr>
                <w:noProof/>
              </w:rPr>
              <w:t>10</w:t>
            </w:r>
          </w:p>
        </w:tc>
        <w:tc>
          <w:tcPr>
            <w:tcW w:w="1291" w:type="dxa"/>
          </w:tcPr>
          <w:p w14:paraId="6FEDF5B0" w14:textId="5F116EFF" w:rsidR="001000A4" w:rsidRDefault="001000A4" w:rsidP="001833F0">
            <w:pPr>
              <w:rPr>
                <w:noProof/>
              </w:rPr>
            </w:pPr>
            <w:r>
              <w:rPr>
                <w:noProof/>
              </w:rPr>
              <w:t>12</w:t>
            </w:r>
          </w:p>
        </w:tc>
        <w:tc>
          <w:tcPr>
            <w:tcW w:w="1168" w:type="dxa"/>
            <w:vMerge w:val="restart"/>
          </w:tcPr>
          <w:p w14:paraId="46BDA1AE" w14:textId="3F59D849" w:rsidR="001000A4" w:rsidRDefault="001000A4" w:rsidP="001833F0">
            <w:pPr>
              <w:rPr>
                <w:noProof/>
              </w:rPr>
            </w:pPr>
            <w:r>
              <w:rPr>
                <w:noProof/>
              </w:rPr>
              <w:t xml:space="preserve">40 </w:t>
            </w:r>
            <w:r>
              <w:rPr>
                <w:rFonts w:cstheme="minorHAnsi"/>
                <w:noProof/>
              </w:rPr>
              <w:t>°</w:t>
            </w:r>
            <w:r>
              <w:rPr>
                <w:noProof/>
              </w:rPr>
              <w:t>C 20 hours</w:t>
            </w:r>
          </w:p>
        </w:tc>
        <w:tc>
          <w:tcPr>
            <w:tcW w:w="1168" w:type="dxa"/>
            <w:vMerge w:val="restart"/>
          </w:tcPr>
          <w:p w14:paraId="6A25FB3B" w14:textId="12689BC5" w:rsidR="001000A4" w:rsidRDefault="001000A4" w:rsidP="001833F0">
            <w:pPr>
              <w:rPr>
                <w:noProof/>
              </w:rPr>
            </w:pPr>
            <w:r>
              <w:rPr>
                <w:noProof/>
              </w:rPr>
              <w:t>28/6/19</w:t>
            </w:r>
          </w:p>
        </w:tc>
      </w:tr>
      <w:tr w:rsidR="001000A4" w14:paraId="5732F645" w14:textId="4E2401D7" w:rsidTr="00D7060F">
        <w:tc>
          <w:tcPr>
            <w:tcW w:w="1351" w:type="dxa"/>
          </w:tcPr>
          <w:p w14:paraId="2BA13077" w14:textId="77777777" w:rsidR="001000A4" w:rsidRDefault="001000A4" w:rsidP="001833F0">
            <w:pPr>
              <w:rPr>
                <w:noProof/>
              </w:rPr>
            </w:pPr>
            <w:r>
              <w:rPr>
                <w:noProof/>
              </w:rPr>
              <w:t>St 905 B</w:t>
            </w:r>
          </w:p>
        </w:tc>
        <w:tc>
          <w:tcPr>
            <w:tcW w:w="1286" w:type="dxa"/>
            <w:vMerge/>
          </w:tcPr>
          <w:p w14:paraId="61CD072A" w14:textId="3BCBBFBC" w:rsidR="001000A4" w:rsidRDefault="001000A4" w:rsidP="001833F0">
            <w:pPr>
              <w:rPr>
                <w:noProof/>
              </w:rPr>
            </w:pPr>
          </w:p>
        </w:tc>
        <w:tc>
          <w:tcPr>
            <w:tcW w:w="1422" w:type="dxa"/>
            <w:vMerge/>
          </w:tcPr>
          <w:p w14:paraId="29884319" w14:textId="77777777" w:rsidR="001000A4" w:rsidRDefault="001000A4" w:rsidP="001833F0">
            <w:pPr>
              <w:rPr>
                <w:noProof/>
              </w:rPr>
            </w:pPr>
          </w:p>
        </w:tc>
        <w:tc>
          <w:tcPr>
            <w:tcW w:w="1285" w:type="dxa"/>
          </w:tcPr>
          <w:p w14:paraId="1198D078" w14:textId="5B1A821A" w:rsidR="001000A4" w:rsidRDefault="001000A4" w:rsidP="001833F0">
            <w:pPr>
              <w:rPr>
                <w:noProof/>
              </w:rPr>
            </w:pPr>
            <w:r>
              <w:rPr>
                <w:noProof/>
              </w:rPr>
              <w:t>10</w:t>
            </w:r>
          </w:p>
        </w:tc>
        <w:tc>
          <w:tcPr>
            <w:tcW w:w="1291" w:type="dxa"/>
          </w:tcPr>
          <w:p w14:paraId="2E8248E3" w14:textId="7EEF2D98" w:rsidR="001000A4" w:rsidRDefault="001000A4" w:rsidP="001833F0">
            <w:pPr>
              <w:rPr>
                <w:noProof/>
              </w:rPr>
            </w:pPr>
            <w:r>
              <w:rPr>
                <w:noProof/>
              </w:rPr>
              <w:t>12</w:t>
            </w:r>
          </w:p>
        </w:tc>
        <w:tc>
          <w:tcPr>
            <w:tcW w:w="1168" w:type="dxa"/>
            <w:vMerge/>
          </w:tcPr>
          <w:p w14:paraId="6B3DAE14" w14:textId="77777777" w:rsidR="001000A4" w:rsidRDefault="001000A4" w:rsidP="001833F0">
            <w:pPr>
              <w:rPr>
                <w:noProof/>
              </w:rPr>
            </w:pPr>
          </w:p>
        </w:tc>
        <w:tc>
          <w:tcPr>
            <w:tcW w:w="1168" w:type="dxa"/>
            <w:vMerge/>
          </w:tcPr>
          <w:p w14:paraId="5667752A" w14:textId="77777777" w:rsidR="001000A4" w:rsidRDefault="001000A4" w:rsidP="001833F0">
            <w:pPr>
              <w:rPr>
                <w:noProof/>
              </w:rPr>
            </w:pPr>
          </w:p>
        </w:tc>
      </w:tr>
      <w:tr w:rsidR="001000A4" w14:paraId="21C22550" w14:textId="5A06A0DA" w:rsidTr="00D7060F">
        <w:tc>
          <w:tcPr>
            <w:tcW w:w="1351" w:type="dxa"/>
          </w:tcPr>
          <w:p w14:paraId="591E8BAF" w14:textId="77777777" w:rsidR="001000A4" w:rsidRDefault="001000A4" w:rsidP="001833F0">
            <w:pPr>
              <w:rPr>
                <w:noProof/>
              </w:rPr>
            </w:pPr>
            <w:r>
              <w:rPr>
                <w:noProof/>
              </w:rPr>
              <w:t>St 905 C</w:t>
            </w:r>
          </w:p>
        </w:tc>
        <w:tc>
          <w:tcPr>
            <w:tcW w:w="1286" w:type="dxa"/>
            <w:vMerge/>
          </w:tcPr>
          <w:p w14:paraId="03E19185" w14:textId="12876697" w:rsidR="001000A4" w:rsidRDefault="001000A4" w:rsidP="001833F0">
            <w:pPr>
              <w:rPr>
                <w:noProof/>
              </w:rPr>
            </w:pPr>
          </w:p>
        </w:tc>
        <w:tc>
          <w:tcPr>
            <w:tcW w:w="1422" w:type="dxa"/>
            <w:vMerge/>
          </w:tcPr>
          <w:p w14:paraId="1591F812" w14:textId="77777777" w:rsidR="001000A4" w:rsidRDefault="001000A4" w:rsidP="001833F0">
            <w:pPr>
              <w:rPr>
                <w:noProof/>
              </w:rPr>
            </w:pPr>
          </w:p>
        </w:tc>
        <w:tc>
          <w:tcPr>
            <w:tcW w:w="1285" w:type="dxa"/>
          </w:tcPr>
          <w:p w14:paraId="7F983FBA" w14:textId="078A3214" w:rsidR="001000A4" w:rsidRDefault="001000A4" w:rsidP="001833F0">
            <w:pPr>
              <w:rPr>
                <w:noProof/>
              </w:rPr>
            </w:pPr>
            <w:r>
              <w:rPr>
                <w:noProof/>
              </w:rPr>
              <w:t>10</w:t>
            </w:r>
          </w:p>
        </w:tc>
        <w:tc>
          <w:tcPr>
            <w:tcW w:w="1291" w:type="dxa"/>
          </w:tcPr>
          <w:p w14:paraId="0ED1CD6A" w14:textId="16F1A943" w:rsidR="001000A4" w:rsidRDefault="001000A4" w:rsidP="001833F0">
            <w:pPr>
              <w:rPr>
                <w:noProof/>
              </w:rPr>
            </w:pPr>
            <w:r>
              <w:rPr>
                <w:noProof/>
              </w:rPr>
              <w:t>12</w:t>
            </w:r>
          </w:p>
        </w:tc>
        <w:tc>
          <w:tcPr>
            <w:tcW w:w="1168" w:type="dxa"/>
            <w:vMerge/>
          </w:tcPr>
          <w:p w14:paraId="5D811BCA" w14:textId="77777777" w:rsidR="001000A4" w:rsidRDefault="001000A4" w:rsidP="001833F0">
            <w:pPr>
              <w:rPr>
                <w:noProof/>
              </w:rPr>
            </w:pPr>
          </w:p>
        </w:tc>
        <w:tc>
          <w:tcPr>
            <w:tcW w:w="1168" w:type="dxa"/>
            <w:vMerge/>
          </w:tcPr>
          <w:p w14:paraId="4B55A7CE" w14:textId="77777777" w:rsidR="001000A4" w:rsidRDefault="001000A4" w:rsidP="001833F0">
            <w:pPr>
              <w:rPr>
                <w:noProof/>
              </w:rPr>
            </w:pPr>
          </w:p>
        </w:tc>
      </w:tr>
      <w:tr w:rsidR="001000A4" w14:paraId="1356C66D" w14:textId="30137728" w:rsidTr="00D2788E">
        <w:tc>
          <w:tcPr>
            <w:tcW w:w="1351" w:type="dxa"/>
            <w:shd w:val="clear" w:color="auto" w:fill="BFBFBF" w:themeFill="background1" w:themeFillShade="BF"/>
          </w:tcPr>
          <w:p w14:paraId="301E44AE" w14:textId="77777777" w:rsidR="001000A4" w:rsidRDefault="001000A4" w:rsidP="001833F0">
            <w:pPr>
              <w:rPr>
                <w:noProof/>
              </w:rPr>
            </w:pPr>
          </w:p>
        </w:tc>
        <w:tc>
          <w:tcPr>
            <w:tcW w:w="1286" w:type="dxa"/>
            <w:shd w:val="clear" w:color="auto" w:fill="BFBFBF" w:themeFill="background1" w:themeFillShade="BF"/>
          </w:tcPr>
          <w:p w14:paraId="143DA027" w14:textId="77777777" w:rsidR="001000A4" w:rsidRDefault="001000A4" w:rsidP="001833F0">
            <w:pPr>
              <w:rPr>
                <w:noProof/>
              </w:rPr>
            </w:pPr>
          </w:p>
        </w:tc>
        <w:tc>
          <w:tcPr>
            <w:tcW w:w="1422" w:type="dxa"/>
            <w:vMerge/>
            <w:shd w:val="clear" w:color="auto" w:fill="BFBFBF" w:themeFill="background1" w:themeFillShade="BF"/>
          </w:tcPr>
          <w:p w14:paraId="76BC1742" w14:textId="77777777" w:rsidR="001000A4" w:rsidRDefault="001000A4" w:rsidP="001833F0">
            <w:pPr>
              <w:rPr>
                <w:noProof/>
              </w:rPr>
            </w:pPr>
          </w:p>
        </w:tc>
        <w:tc>
          <w:tcPr>
            <w:tcW w:w="1285" w:type="dxa"/>
            <w:shd w:val="clear" w:color="auto" w:fill="BFBFBF" w:themeFill="background1" w:themeFillShade="BF"/>
          </w:tcPr>
          <w:p w14:paraId="1B35C2F3" w14:textId="059D0C39" w:rsidR="001000A4" w:rsidRDefault="001000A4" w:rsidP="001833F0">
            <w:pPr>
              <w:rPr>
                <w:noProof/>
              </w:rPr>
            </w:pPr>
          </w:p>
        </w:tc>
        <w:tc>
          <w:tcPr>
            <w:tcW w:w="1291" w:type="dxa"/>
            <w:shd w:val="clear" w:color="auto" w:fill="BFBFBF" w:themeFill="background1" w:themeFillShade="BF"/>
          </w:tcPr>
          <w:p w14:paraId="7884A264" w14:textId="77777777" w:rsidR="001000A4" w:rsidRDefault="001000A4" w:rsidP="001833F0">
            <w:pPr>
              <w:rPr>
                <w:noProof/>
              </w:rPr>
            </w:pPr>
          </w:p>
        </w:tc>
        <w:tc>
          <w:tcPr>
            <w:tcW w:w="1168" w:type="dxa"/>
            <w:shd w:val="clear" w:color="auto" w:fill="BFBFBF" w:themeFill="background1" w:themeFillShade="BF"/>
          </w:tcPr>
          <w:p w14:paraId="429DDBBF" w14:textId="77777777" w:rsidR="001000A4" w:rsidRDefault="001000A4" w:rsidP="001833F0">
            <w:pPr>
              <w:rPr>
                <w:noProof/>
              </w:rPr>
            </w:pPr>
          </w:p>
        </w:tc>
        <w:tc>
          <w:tcPr>
            <w:tcW w:w="1168" w:type="dxa"/>
            <w:shd w:val="clear" w:color="auto" w:fill="BFBFBF" w:themeFill="background1" w:themeFillShade="BF"/>
          </w:tcPr>
          <w:p w14:paraId="75CF13E4" w14:textId="77777777" w:rsidR="001000A4" w:rsidRDefault="001000A4" w:rsidP="001833F0">
            <w:pPr>
              <w:rPr>
                <w:noProof/>
              </w:rPr>
            </w:pPr>
          </w:p>
        </w:tc>
      </w:tr>
      <w:tr w:rsidR="001000A4" w14:paraId="184CB867" w14:textId="243B1448" w:rsidTr="00D7060F">
        <w:tc>
          <w:tcPr>
            <w:tcW w:w="1351" w:type="dxa"/>
          </w:tcPr>
          <w:p w14:paraId="0306ECE3" w14:textId="77777777" w:rsidR="001000A4" w:rsidRDefault="001000A4" w:rsidP="001833F0">
            <w:pPr>
              <w:rPr>
                <w:noProof/>
              </w:rPr>
            </w:pPr>
            <w:r>
              <w:rPr>
                <w:noProof/>
              </w:rPr>
              <w:t>St 906 A</w:t>
            </w:r>
          </w:p>
        </w:tc>
        <w:tc>
          <w:tcPr>
            <w:tcW w:w="1286" w:type="dxa"/>
            <w:vMerge w:val="restart"/>
          </w:tcPr>
          <w:p w14:paraId="3BBA772A" w14:textId="035A6C4F" w:rsidR="001000A4" w:rsidRDefault="001000A4" w:rsidP="001833F0">
            <w:pPr>
              <w:rPr>
                <w:noProof/>
              </w:rPr>
            </w:pPr>
            <w:r>
              <w:rPr>
                <w:noProof/>
              </w:rPr>
              <w:t>20 ml</w:t>
            </w:r>
          </w:p>
        </w:tc>
        <w:tc>
          <w:tcPr>
            <w:tcW w:w="1422" w:type="dxa"/>
            <w:vMerge/>
          </w:tcPr>
          <w:p w14:paraId="150B7A4F" w14:textId="77777777" w:rsidR="001000A4" w:rsidRDefault="001000A4" w:rsidP="001833F0">
            <w:pPr>
              <w:rPr>
                <w:noProof/>
              </w:rPr>
            </w:pPr>
          </w:p>
        </w:tc>
        <w:tc>
          <w:tcPr>
            <w:tcW w:w="1285" w:type="dxa"/>
          </w:tcPr>
          <w:p w14:paraId="7B7A50A9" w14:textId="68D05BBC" w:rsidR="001000A4" w:rsidRDefault="001000A4" w:rsidP="001833F0">
            <w:pPr>
              <w:rPr>
                <w:noProof/>
              </w:rPr>
            </w:pPr>
            <w:r>
              <w:rPr>
                <w:noProof/>
              </w:rPr>
              <w:t>10</w:t>
            </w:r>
          </w:p>
        </w:tc>
        <w:tc>
          <w:tcPr>
            <w:tcW w:w="1291" w:type="dxa"/>
          </w:tcPr>
          <w:p w14:paraId="1E756266" w14:textId="25C06A31" w:rsidR="001000A4" w:rsidRDefault="001000A4" w:rsidP="001833F0">
            <w:pPr>
              <w:rPr>
                <w:noProof/>
              </w:rPr>
            </w:pPr>
            <w:r>
              <w:rPr>
                <w:noProof/>
              </w:rPr>
              <w:t>12</w:t>
            </w:r>
          </w:p>
        </w:tc>
        <w:tc>
          <w:tcPr>
            <w:tcW w:w="1168" w:type="dxa"/>
            <w:vMerge w:val="restart"/>
          </w:tcPr>
          <w:p w14:paraId="5FD33E32" w14:textId="74CB3D43" w:rsidR="001000A4" w:rsidRDefault="001000A4" w:rsidP="001833F0">
            <w:pPr>
              <w:rPr>
                <w:noProof/>
              </w:rPr>
            </w:pPr>
            <w:r>
              <w:rPr>
                <w:noProof/>
              </w:rPr>
              <w:t xml:space="preserve">40 </w:t>
            </w:r>
            <w:r>
              <w:rPr>
                <w:rFonts w:cstheme="minorHAnsi"/>
                <w:noProof/>
              </w:rPr>
              <w:t>°</w:t>
            </w:r>
            <w:r>
              <w:rPr>
                <w:noProof/>
              </w:rPr>
              <w:t>C 20 hours</w:t>
            </w:r>
          </w:p>
        </w:tc>
        <w:tc>
          <w:tcPr>
            <w:tcW w:w="1168" w:type="dxa"/>
            <w:vMerge w:val="restart"/>
          </w:tcPr>
          <w:p w14:paraId="0985CAC7" w14:textId="6249827B" w:rsidR="001000A4" w:rsidRDefault="001000A4" w:rsidP="001833F0">
            <w:pPr>
              <w:rPr>
                <w:noProof/>
              </w:rPr>
            </w:pPr>
            <w:r>
              <w:rPr>
                <w:noProof/>
              </w:rPr>
              <w:t>28/6/19</w:t>
            </w:r>
          </w:p>
        </w:tc>
      </w:tr>
      <w:tr w:rsidR="001000A4" w14:paraId="47CD529F" w14:textId="6CC0E5BE" w:rsidTr="00D7060F">
        <w:tc>
          <w:tcPr>
            <w:tcW w:w="1351" w:type="dxa"/>
          </w:tcPr>
          <w:p w14:paraId="524AF69F" w14:textId="77777777" w:rsidR="001000A4" w:rsidRDefault="001000A4" w:rsidP="001833F0">
            <w:pPr>
              <w:rPr>
                <w:noProof/>
              </w:rPr>
            </w:pPr>
            <w:r>
              <w:rPr>
                <w:noProof/>
              </w:rPr>
              <w:t>St 906 B</w:t>
            </w:r>
          </w:p>
        </w:tc>
        <w:tc>
          <w:tcPr>
            <w:tcW w:w="1286" w:type="dxa"/>
            <w:vMerge/>
          </w:tcPr>
          <w:p w14:paraId="20E41C3D" w14:textId="5587E012" w:rsidR="001000A4" w:rsidRDefault="001000A4" w:rsidP="001833F0">
            <w:pPr>
              <w:rPr>
                <w:noProof/>
              </w:rPr>
            </w:pPr>
          </w:p>
        </w:tc>
        <w:tc>
          <w:tcPr>
            <w:tcW w:w="1422" w:type="dxa"/>
            <w:vMerge/>
          </w:tcPr>
          <w:p w14:paraId="1F2C3DE4" w14:textId="77777777" w:rsidR="001000A4" w:rsidRDefault="001000A4" w:rsidP="001833F0">
            <w:pPr>
              <w:rPr>
                <w:noProof/>
              </w:rPr>
            </w:pPr>
          </w:p>
        </w:tc>
        <w:tc>
          <w:tcPr>
            <w:tcW w:w="1285" w:type="dxa"/>
          </w:tcPr>
          <w:p w14:paraId="6A1C07E8" w14:textId="14C8E433" w:rsidR="001000A4" w:rsidRDefault="001000A4" w:rsidP="001833F0">
            <w:pPr>
              <w:rPr>
                <w:noProof/>
              </w:rPr>
            </w:pPr>
            <w:r>
              <w:rPr>
                <w:noProof/>
              </w:rPr>
              <w:t>10</w:t>
            </w:r>
          </w:p>
        </w:tc>
        <w:tc>
          <w:tcPr>
            <w:tcW w:w="1291" w:type="dxa"/>
          </w:tcPr>
          <w:p w14:paraId="50682E84" w14:textId="57419A9F" w:rsidR="001000A4" w:rsidRDefault="001000A4" w:rsidP="001833F0">
            <w:pPr>
              <w:rPr>
                <w:noProof/>
              </w:rPr>
            </w:pPr>
            <w:r>
              <w:rPr>
                <w:noProof/>
              </w:rPr>
              <w:t>12</w:t>
            </w:r>
          </w:p>
        </w:tc>
        <w:tc>
          <w:tcPr>
            <w:tcW w:w="1168" w:type="dxa"/>
            <w:vMerge/>
          </w:tcPr>
          <w:p w14:paraId="6D671866" w14:textId="77777777" w:rsidR="001000A4" w:rsidRDefault="001000A4" w:rsidP="001833F0">
            <w:pPr>
              <w:rPr>
                <w:noProof/>
              </w:rPr>
            </w:pPr>
          </w:p>
        </w:tc>
        <w:tc>
          <w:tcPr>
            <w:tcW w:w="1168" w:type="dxa"/>
            <w:vMerge/>
          </w:tcPr>
          <w:p w14:paraId="3F3AA5BB" w14:textId="77777777" w:rsidR="001000A4" w:rsidRDefault="001000A4" w:rsidP="001833F0">
            <w:pPr>
              <w:rPr>
                <w:noProof/>
              </w:rPr>
            </w:pPr>
          </w:p>
        </w:tc>
      </w:tr>
      <w:tr w:rsidR="001000A4" w14:paraId="56594765" w14:textId="47F4CC94" w:rsidTr="00D7060F">
        <w:tc>
          <w:tcPr>
            <w:tcW w:w="1351" w:type="dxa"/>
          </w:tcPr>
          <w:p w14:paraId="2AE78158" w14:textId="77777777" w:rsidR="001000A4" w:rsidRDefault="001000A4" w:rsidP="001833F0">
            <w:pPr>
              <w:rPr>
                <w:noProof/>
              </w:rPr>
            </w:pPr>
            <w:r>
              <w:rPr>
                <w:noProof/>
              </w:rPr>
              <w:t>St 906 C</w:t>
            </w:r>
          </w:p>
        </w:tc>
        <w:tc>
          <w:tcPr>
            <w:tcW w:w="1286" w:type="dxa"/>
            <w:vMerge/>
          </w:tcPr>
          <w:p w14:paraId="0E59CFCF" w14:textId="58ABFA77" w:rsidR="001000A4" w:rsidRDefault="001000A4" w:rsidP="001833F0">
            <w:pPr>
              <w:rPr>
                <w:noProof/>
              </w:rPr>
            </w:pPr>
          </w:p>
        </w:tc>
        <w:tc>
          <w:tcPr>
            <w:tcW w:w="1422" w:type="dxa"/>
            <w:vMerge/>
          </w:tcPr>
          <w:p w14:paraId="159E8F99" w14:textId="77777777" w:rsidR="001000A4" w:rsidRDefault="001000A4" w:rsidP="001833F0">
            <w:pPr>
              <w:rPr>
                <w:noProof/>
              </w:rPr>
            </w:pPr>
          </w:p>
        </w:tc>
        <w:tc>
          <w:tcPr>
            <w:tcW w:w="1285" w:type="dxa"/>
          </w:tcPr>
          <w:p w14:paraId="2685EC93" w14:textId="34BDF1F8" w:rsidR="001000A4" w:rsidRDefault="001000A4" w:rsidP="001833F0">
            <w:pPr>
              <w:rPr>
                <w:noProof/>
              </w:rPr>
            </w:pPr>
            <w:r>
              <w:rPr>
                <w:noProof/>
              </w:rPr>
              <w:t>10</w:t>
            </w:r>
          </w:p>
        </w:tc>
        <w:tc>
          <w:tcPr>
            <w:tcW w:w="1291" w:type="dxa"/>
          </w:tcPr>
          <w:p w14:paraId="7AD19BF7" w14:textId="43526659" w:rsidR="001000A4" w:rsidRDefault="001000A4" w:rsidP="001833F0">
            <w:pPr>
              <w:rPr>
                <w:noProof/>
              </w:rPr>
            </w:pPr>
            <w:r>
              <w:rPr>
                <w:noProof/>
              </w:rPr>
              <w:t>12</w:t>
            </w:r>
          </w:p>
        </w:tc>
        <w:tc>
          <w:tcPr>
            <w:tcW w:w="1168" w:type="dxa"/>
            <w:vMerge/>
          </w:tcPr>
          <w:p w14:paraId="104D84A1" w14:textId="77777777" w:rsidR="001000A4" w:rsidRDefault="001000A4" w:rsidP="001833F0">
            <w:pPr>
              <w:rPr>
                <w:noProof/>
              </w:rPr>
            </w:pPr>
          </w:p>
        </w:tc>
        <w:tc>
          <w:tcPr>
            <w:tcW w:w="1168" w:type="dxa"/>
            <w:vMerge/>
          </w:tcPr>
          <w:p w14:paraId="155914D9" w14:textId="77777777" w:rsidR="001000A4" w:rsidRDefault="001000A4" w:rsidP="001833F0">
            <w:pPr>
              <w:rPr>
                <w:noProof/>
              </w:rPr>
            </w:pPr>
          </w:p>
        </w:tc>
      </w:tr>
      <w:tr w:rsidR="001000A4" w14:paraId="091A52EF" w14:textId="15817C76" w:rsidTr="00D7060F">
        <w:tc>
          <w:tcPr>
            <w:tcW w:w="7803" w:type="dxa"/>
            <w:gridSpan w:val="6"/>
          </w:tcPr>
          <w:p w14:paraId="7B125380" w14:textId="07BD9388" w:rsidR="001000A4" w:rsidRDefault="001000A4" w:rsidP="001833F0">
            <w:pPr>
              <w:rPr>
                <w:noProof/>
              </w:rPr>
            </w:pPr>
            <w:r>
              <w:rPr>
                <w:noProof/>
              </w:rPr>
              <w:t>*Only 15 ml H2O2 could be added because of too much foaming</w:t>
            </w:r>
          </w:p>
        </w:tc>
        <w:tc>
          <w:tcPr>
            <w:tcW w:w="1168" w:type="dxa"/>
          </w:tcPr>
          <w:p w14:paraId="2390741D" w14:textId="77777777" w:rsidR="001000A4" w:rsidRDefault="001000A4" w:rsidP="001833F0">
            <w:pPr>
              <w:rPr>
                <w:noProof/>
              </w:rPr>
            </w:pPr>
          </w:p>
        </w:tc>
      </w:tr>
      <w:tr w:rsidR="001000A4" w14:paraId="206871EA" w14:textId="77C34DAE" w:rsidTr="00D7060F">
        <w:tc>
          <w:tcPr>
            <w:tcW w:w="7803" w:type="dxa"/>
            <w:gridSpan w:val="6"/>
          </w:tcPr>
          <w:p w14:paraId="062DA6E6" w14:textId="5B9054C7" w:rsidR="001000A4" w:rsidRDefault="001000A4" w:rsidP="001833F0">
            <w:pPr>
              <w:rPr>
                <w:noProof/>
              </w:rPr>
            </w:pPr>
            <w:r>
              <w:rPr>
                <w:noProof/>
              </w:rPr>
              <w:t>** Lost some material because of lots of foaming</w:t>
            </w:r>
          </w:p>
        </w:tc>
        <w:tc>
          <w:tcPr>
            <w:tcW w:w="1168" w:type="dxa"/>
          </w:tcPr>
          <w:p w14:paraId="1A88018D" w14:textId="77777777" w:rsidR="001000A4" w:rsidRDefault="001000A4" w:rsidP="001833F0">
            <w:pPr>
              <w:rPr>
                <w:noProof/>
              </w:rPr>
            </w:pPr>
          </w:p>
        </w:tc>
      </w:tr>
      <w:tr w:rsidR="001000A4" w14:paraId="2BB2F469" w14:textId="6EB04314" w:rsidTr="00D7060F">
        <w:tc>
          <w:tcPr>
            <w:tcW w:w="7803" w:type="dxa"/>
            <w:gridSpan w:val="6"/>
          </w:tcPr>
          <w:p w14:paraId="425400E4" w14:textId="6A9200E0" w:rsidR="001000A4" w:rsidRDefault="001000A4" w:rsidP="0058048D">
            <w:pPr>
              <w:rPr>
                <w:noProof/>
              </w:rPr>
            </w:pPr>
            <w:r>
              <w:rPr>
                <w:noProof/>
              </w:rPr>
              <w:lastRenderedPageBreak/>
              <w:t>*** Some material was stuck on the lid but foam did not come out of the bottle like in St 902 and 903</w:t>
            </w:r>
          </w:p>
        </w:tc>
        <w:tc>
          <w:tcPr>
            <w:tcW w:w="1168" w:type="dxa"/>
          </w:tcPr>
          <w:p w14:paraId="7B0A53B1" w14:textId="77777777" w:rsidR="001000A4" w:rsidRDefault="001000A4" w:rsidP="0058048D">
            <w:pPr>
              <w:rPr>
                <w:noProof/>
              </w:rPr>
            </w:pPr>
          </w:p>
        </w:tc>
      </w:tr>
    </w:tbl>
    <w:p w14:paraId="6F1BA77E" w14:textId="626AD15C" w:rsidR="0058048D" w:rsidRDefault="0058048D" w:rsidP="0058048D">
      <w:pPr>
        <w:pStyle w:val="Caption"/>
        <w:rPr>
          <w:noProof/>
        </w:rPr>
      </w:pPr>
      <w:r>
        <w:t xml:space="preserve">Table </w:t>
      </w:r>
      <w:fldSimple w:instr=" SEQ Table \* ARABIC ">
        <w:r w:rsidR="002C5F15">
          <w:rPr>
            <w:noProof/>
          </w:rPr>
          <w:t>4</w:t>
        </w:r>
      </w:fldSimple>
      <w:r>
        <w:t xml:space="preserve"> St 901-906 Amount of KOH and H2O2 added</w:t>
      </w:r>
    </w:p>
    <w:p w14:paraId="44E058C6" w14:textId="6D212DAE" w:rsidR="001000A4" w:rsidRPr="00157FF3" w:rsidRDefault="001000A4">
      <w:pPr>
        <w:rPr>
          <w:b/>
          <w:bCs/>
        </w:rPr>
      </w:pPr>
      <w:r w:rsidRPr="00157FF3">
        <w:rPr>
          <w:b/>
          <w:bCs/>
        </w:rPr>
        <w:t>28.06.2019 and 1.07.2019</w:t>
      </w:r>
    </w:p>
    <w:p w14:paraId="0DEB4078" w14:textId="6F5B3AA7" w:rsidR="001833F0" w:rsidRDefault="00D93C16">
      <w:r>
        <w:t>After H2O2 incubation the solution was filtered th</w:t>
      </w:r>
      <w:r w:rsidR="002E6B36">
        <w:t>r</w:t>
      </w:r>
      <w:r>
        <w:t xml:space="preserve">ough the 125 </w:t>
      </w:r>
      <w:r w:rsidR="001000A4">
        <w:rPr>
          <w:rFonts w:cstheme="minorHAnsi"/>
        </w:rPr>
        <w:t>µ</w:t>
      </w:r>
      <w:r>
        <w:t xml:space="preserve">m </w:t>
      </w:r>
      <w:proofErr w:type="spellStart"/>
      <w:r>
        <w:t>steal</w:t>
      </w:r>
      <w:proofErr w:type="spellEnd"/>
      <w:r>
        <w:t xml:space="preserve"> mesh. The bottles were rinsed well with </w:t>
      </w:r>
      <w:proofErr w:type="spellStart"/>
      <w:r>
        <w:t>MilliQ</w:t>
      </w:r>
      <w:proofErr w:type="spellEnd"/>
      <w:r>
        <w:t xml:space="preserve"> water. The solids were transferred onto a GF/C filter. The filter was transferred into a sterile petri dish and frozen at -20</w:t>
      </w:r>
      <w:r w:rsidR="001000A4">
        <w:t xml:space="preserve"> </w:t>
      </w:r>
      <w:r w:rsidR="001000A4">
        <w:rPr>
          <w:rFonts w:cstheme="minorHAnsi"/>
        </w:rPr>
        <w:t>°C</w:t>
      </w:r>
      <w:r>
        <w:t>.</w:t>
      </w:r>
    </w:p>
    <w:p w14:paraId="574A3E82" w14:textId="53F08E46" w:rsidR="00A062E0" w:rsidRDefault="00A062E0" w:rsidP="00A062E0">
      <w:pPr>
        <w:pStyle w:val="Heading2"/>
      </w:pPr>
      <w:bookmarkStart w:id="31" w:name="_Toc31286827"/>
      <w:r>
        <w:t>Processing of samples 907-909</w:t>
      </w:r>
      <w:bookmarkEnd w:id="31"/>
    </w:p>
    <w:p w14:paraId="36BAFC2E" w14:textId="42EAA8D7" w:rsidR="00D226B8" w:rsidRPr="002E6B36" w:rsidRDefault="00D226B8">
      <w:pPr>
        <w:rPr>
          <w:b/>
          <w:bCs/>
        </w:rPr>
      </w:pPr>
      <w:r w:rsidRPr="002E6B36">
        <w:rPr>
          <w:b/>
          <w:bCs/>
        </w:rPr>
        <w:t>St 907-909</w:t>
      </w:r>
    </w:p>
    <w:p w14:paraId="1252DABB" w14:textId="77777777" w:rsidR="002E6B36" w:rsidRPr="002E6B36" w:rsidRDefault="00DA35E3">
      <w:pPr>
        <w:rPr>
          <w:b/>
          <w:bCs/>
        </w:rPr>
      </w:pPr>
      <w:r w:rsidRPr="002E6B36">
        <w:rPr>
          <w:b/>
          <w:bCs/>
        </w:rPr>
        <w:t xml:space="preserve">26.6.2019 </w:t>
      </w:r>
    </w:p>
    <w:p w14:paraId="53A584FF" w14:textId="3B7C08DD" w:rsidR="00216099" w:rsidRDefault="002E6B36">
      <w:r>
        <w:t>P</w:t>
      </w:r>
      <w:r w:rsidR="00DA35E3">
        <w:t xml:space="preserve">rocessing of samples St907-909. Filter the samples through a 125 </w:t>
      </w:r>
      <w:r w:rsidR="00DA35E3">
        <w:rPr>
          <w:rFonts w:cstheme="minorHAnsi"/>
        </w:rPr>
        <w:t>µ</w:t>
      </w:r>
      <w:r w:rsidR="00DA35E3">
        <w:t xml:space="preserve">m mesh and collect the solids in a 250 ml Erlenmeyer flask. Freeze at -70 </w:t>
      </w:r>
      <w:r>
        <w:rPr>
          <w:rFonts w:cstheme="minorHAnsi"/>
        </w:rPr>
        <w:t>°</w:t>
      </w:r>
      <w:r>
        <w:t xml:space="preserve">C </w:t>
      </w:r>
      <w:r w:rsidR="00DA35E3">
        <w:t xml:space="preserve">and freeze dry for 48 hours. </w:t>
      </w:r>
    </w:p>
    <w:p w14:paraId="4BAE382D" w14:textId="64C2532C" w:rsidR="00D0546B" w:rsidRDefault="005379C1">
      <w:r>
        <w:rPr>
          <w:noProof/>
        </w:rPr>
        <w:drawing>
          <wp:inline distT="0" distB="0" distL="0" distR="0" wp14:anchorId="452BEAA5" wp14:editId="40D58346">
            <wp:extent cx="3766648" cy="1524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 907 908 909.jpg"/>
                    <pic:cNvPicPr/>
                  </pic:nvPicPr>
                  <pic:blipFill rotWithShape="1">
                    <a:blip r:embed="rId36" cstate="print">
                      <a:extLst>
                        <a:ext uri="{28A0092B-C50C-407E-A947-70E740481C1C}">
                          <a14:useLocalDpi xmlns:a14="http://schemas.microsoft.com/office/drawing/2010/main" val="0"/>
                        </a:ext>
                      </a:extLst>
                    </a:blip>
                    <a:srcRect t="9318" b="36739"/>
                    <a:stretch/>
                  </pic:blipFill>
                  <pic:spPr bwMode="auto">
                    <a:xfrm>
                      <a:off x="0" y="0"/>
                      <a:ext cx="3771901" cy="1526125"/>
                    </a:xfrm>
                    <a:prstGeom prst="rect">
                      <a:avLst/>
                    </a:prstGeom>
                    <a:ln>
                      <a:noFill/>
                    </a:ln>
                    <a:extLst>
                      <a:ext uri="{53640926-AAD7-44D8-BBD7-CCE9431645EC}">
                        <a14:shadowObscured xmlns:a14="http://schemas.microsoft.com/office/drawing/2010/main"/>
                      </a:ext>
                    </a:extLst>
                  </pic:spPr>
                </pic:pic>
              </a:graphicData>
            </a:graphic>
          </wp:inline>
        </w:drawing>
      </w:r>
    </w:p>
    <w:p w14:paraId="0DFDBCF1" w14:textId="14F9C477" w:rsidR="002E6B36" w:rsidRDefault="002E6B36" w:rsidP="002E6B36">
      <w:pPr>
        <w:pStyle w:val="Caption"/>
      </w:pPr>
      <w:r>
        <w:t xml:space="preserve">Figure </w:t>
      </w:r>
      <w:fldSimple w:instr=" SEQ Figure \* ARABIC ">
        <w:r w:rsidR="009A6E9B">
          <w:rPr>
            <w:noProof/>
          </w:rPr>
          <w:t>11</w:t>
        </w:r>
      </w:fldSimple>
      <w:r>
        <w:t xml:space="preserve"> St 907-909 samples in sampling containers</w:t>
      </w:r>
    </w:p>
    <w:p w14:paraId="49E39B87" w14:textId="3BD26635" w:rsidR="00D226B8" w:rsidRDefault="00D226B8"/>
    <w:tbl>
      <w:tblPr>
        <w:tblStyle w:val="TableGrid"/>
        <w:tblW w:w="0" w:type="auto"/>
        <w:tblLook w:val="04A0" w:firstRow="1" w:lastRow="0" w:firstColumn="1" w:lastColumn="0" w:noHBand="0" w:noVBand="1"/>
      </w:tblPr>
      <w:tblGrid>
        <w:gridCol w:w="1798"/>
        <w:gridCol w:w="1856"/>
        <w:gridCol w:w="1800"/>
        <w:gridCol w:w="1793"/>
        <w:gridCol w:w="1769"/>
      </w:tblGrid>
      <w:tr w:rsidR="00D7060F" w14:paraId="2F816968" w14:textId="607A53CB" w:rsidTr="00D7060F">
        <w:tc>
          <w:tcPr>
            <w:tcW w:w="1798" w:type="dxa"/>
          </w:tcPr>
          <w:p w14:paraId="40C7144F" w14:textId="77777777" w:rsidR="00D7060F" w:rsidRDefault="00D7060F" w:rsidP="009C57D6">
            <w:pPr>
              <w:rPr>
                <w:noProof/>
              </w:rPr>
            </w:pPr>
            <w:r>
              <w:rPr>
                <w:noProof/>
              </w:rPr>
              <w:t>Sample</w:t>
            </w:r>
          </w:p>
        </w:tc>
        <w:tc>
          <w:tcPr>
            <w:tcW w:w="1856" w:type="dxa"/>
          </w:tcPr>
          <w:p w14:paraId="3062FA3C" w14:textId="77777777" w:rsidR="00D7060F" w:rsidRDefault="00D7060F" w:rsidP="009C57D6">
            <w:pPr>
              <w:rPr>
                <w:noProof/>
              </w:rPr>
            </w:pPr>
            <w:r>
              <w:rPr>
                <w:noProof/>
              </w:rPr>
              <w:t>Weight (tare+dry sample) [g]</w:t>
            </w:r>
          </w:p>
        </w:tc>
        <w:tc>
          <w:tcPr>
            <w:tcW w:w="1800" w:type="dxa"/>
          </w:tcPr>
          <w:p w14:paraId="602699F9" w14:textId="07979615" w:rsidR="00D7060F" w:rsidRDefault="00D7060F" w:rsidP="009C57D6">
            <w:pPr>
              <w:rPr>
                <w:noProof/>
              </w:rPr>
            </w:pPr>
            <w:r>
              <w:rPr>
                <w:noProof/>
              </w:rPr>
              <w:t>Weight (tare) [g]</w:t>
            </w:r>
          </w:p>
        </w:tc>
        <w:tc>
          <w:tcPr>
            <w:tcW w:w="1793" w:type="dxa"/>
          </w:tcPr>
          <w:p w14:paraId="43EDDEEA" w14:textId="77777777" w:rsidR="00D7060F" w:rsidRDefault="00D7060F" w:rsidP="009C57D6">
            <w:pPr>
              <w:rPr>
                <w:noProof/>
              </w:rPr>
            </w:pPr>
            <w:r>
              <w:rPr>
                <w:noProof/>
              </w:rPr>
              <w:t>Weight dry sample</w:t>
            </w:r>
          </w:p>
          <w:p w14:paraId="178DA1B5" w14:textId="77777777" w:rsidR="00D7060F" w:rsidRDefault="00D7060F" w:rsidP="009C57D6">
            <w:pPr>
              <w:rPr>
                <w:noProof/>
              </w:rPr>
            </w:pPr>
            <w:r>
              <w:rPr>
                <w:noProof/>
              </w:rPr>
              <w:t>[g]</w:t>
            </w:r>
          </w:p>
        </w:tc>
        <w:tc>
          <w:tcPr>
            <w:tcW w:w="1769" w:type="dxa"/>
          </w:tcPr>
          <w:p w14:paraId="4ABEC3FC" w14:textId="77777777" w:rsidR="00D7060F" w:rsidRDefault="00D7060F" w:rsidP="009C57D6">
            <w:pPr>
              <w:rPr>
                <w:noProof/>
              </w:rPr>
            </w:pPr>
            <w:r>
              <w:rPr>
                <w:noProof/>
              </w:rPr>
              <w:t xml:space="preserve">Average </w:t>
            </w:r>
          </w:p>
          <w:p w14:paraId="04D81121" w14:textId="77777777" w:rsidR="00D7060F" w:rsidRDefault="00D7060F" w:rsidP="009C57D6">
            <w:pPr>
              <w:rPr>
                <w:noProof/>
              </w:rPr>
            </w:pPr>
            <w:r>
              <w:rPr>
                <w:noProof/>
              </w:rPr>
              <w:t>dry weight</w:t>
            </w:r>
          </w:p>
          <w:p w14:paraId="4FED8948" w14:textId="19CB1F78" w:rsidR="00D7060F" w:rsidRDefault="00D7060F" w:rsidP="009C57D6">
            <w:pPr>
              <w:rPr>
                <w:noProof/>
              </w:rPr>
            </w:pPr>
            <w:r>
              <w:rPr>
                <w:noProof/>
              </w:rPr>
              <w:t>[g]</w:t>
            </w:r>
          </w:p>
        </w:tc>
      </w:tr>
      <w:tr w:rsidR="00D7060F" w14:paraId="58506031" w14:textId="66B876A1" w:rsidTr="00D7060F">
        <w:tc>
          <w:tcPr>
            <w:tcW w:w="1798" w:type="dxa"/>
          </w:tcPr>
          <w:p w14:paraId="12B58DA8" w14:textId="2E333115" w:rsidR="00D7060F" w:rsidRDefault="00D7060F" w:rsidP="009C57D6">
            <w:pPr>
              <w:rPr>
                <w:noProof/>
              </w:rPr>
            </w:pPr>
            <w:r>
              <w:rPr>
                <w:noProof/>
              </w:rPr>
              <w:t>St 907 A</w:t>
            </w:r>
          </w:p>
        </w:tc>
        <w:tc>
          <w:tcPr>
            <w:tcW w:w="1856" w:type="dxa"/>
          </w:tcPr>
          <w:p w14:paraId="5A081576" w14:textId="4D26791B" w:rsidR="00D7060F" w:rsidRDefault="00D7060F" w:rsidP="009C57D6">
            <w:pPr>
              <w:rPr>
                <w:noProof/>
              </w:rPr>
            </w:pPr>
            <w:r>
              <w:rPr>
                <w:noProof/>
              </w:rPr>
              <w:t>123,0955</w:t>
            </w:r>
          </w:p>
        </w:tc>
        <w:tc>
          <w:tcPr>
            <w:tcW w:w="1800" w:type="dxa"/>
          </w:tcPr>
          <w:p w14:paraId="032C28E3" w14:textId="0465E279" w:rsidR="00D7060F" w:rsidRDefault="00D7060F" w:rsidP="009C57D6">
            <w:pPr>
              <w:rPr>
                <w:noProof/>
              </w:rPr>
            </w:pPr>
            <w:r>
              <w:rPr>
                <w:noProof/>
              </w:rPr>
              <w:t>123,0481</w:t>
            </w:r>
          </w:p>
        </w:tc>
        <w:tc>
          <w:tcPr>
            <w:tcW w:w="1793" w:type="dxa"/>
            <w:vAlign w:val="bottom"/>
          </w:tcPr>
          <w:p w14:paraId="502937D9" w14:textId="7C712DB7" w:rsidR="00D7060F" w:rsidRDefault="00D7060F" w:rsidP="009C57D6">
            <w:pPr>
              <w:rPr>
                <w:noProof/>
              </w:rPr>
            </w:pPr>
            <w:r>
              <w:rPr>
                <w:noProof/>
              </w:rPr>
              <w:t>0,0474</w:t>
            </w:r>
          </w:p>
        </w:tc>
        <w:tc>
          <w:tcPr>
            <w:tcW w:w="1769" w:type="dxa"/>
            <w:vMerge w:val="restart"/>
          </w:tcPr>
          <w:p w14:paraId="4DABF8C5" w14:textId="11F98F57" w:rsidR="00D7060F" w:rsidRDefault="00D7060F" w:rsidP="009C57D6">
            <w:pPr>
              <w:rPr>
                <w:noProof/>
              </w:rPr>
            </w:pPr>
            <w:r>
              <w:rPr>
                <w:noProof/>
              </w:rPr>
              <w:t>0,0420</w:t>
            </w:r>
          </w:p>
        </w:tc>
      </w:tr>
      <w:tr w:rsidR="00D7060F" w14:paraId="4E244C61" w14:textId="59738830" w:rsidTr="00D7060F">
        <w:tc>
          <w:tcPr>
            <w:tcW w:w="1798" w:type="dxa"/>
          </w:tcPr>
          <w:p w14:paraId="1E8718E9" w14:textId="6DD6C3E7" w:rsidR="00D7060F" w:rsidRDefault="00D7060F" w:rsidP="009C57D6">
            <w:pPr>
              <w:rPr>
                <w:noProof/>
              </w:rPr>
            </w:pPr>
            <w:r>
              <w:rPr>
                <w:noProof/>
              </w:rPr>
              <w:t>St 907 B</w:t>
            </w:r>
          </w:p>
        </w:tc>
        <w:tc>
          <w:tcPr>
            <w:tcW w:w="1856" w:type="dxa"/>
          </w:tcPr>
          <w:p w14:paraId="3FD365B5" w14:textId="3B3D96C5" w:rsidR="00D7060F" w:rsidRDefault="00D7060F" w:rsidP="009C57D6">
            <w:pPr>
              <w:rPr>
                <w:noProof/>
              </w:rPr>
            </w:pPr>
            <w:r>
              <w:rPr>
                <w:noProof/>
              </w:rPr>
              <w:t>128,1209</w:t>
            </w:r>
          </w:p>
        </w:tc>
        <w:tc>
          <w:tcPr>
            <w:tcW w:w="1800" w:type="dxa"/>
          </w:tcPr>
          <w:p w14:paraId="2BF19A09" w14:textId="2F497F6F" w:rsidR="00D7060F" w:rsidRDefault="00D7060F" w:rsidP="009C57D6">
            <w:pPr>
              <w:rPr>
                <w:noProof/>
              </w:rPr>
            </w:pPr>
            <w:r>
              <w:rPr>
                <w:noProof/>
              </w:rPr>
              <w:t>128,0802</w:t>
            </w:r>
          </w:p>
        </w:tc>
        <w:tc>
          <w:tcPr>
            <w:tcW w:w="1793" w:type="dxa"/>
            <w:vAlign w:val="bottom"/>
          </w:tcPr>
          <w:p w14:paraId="6EAF1778" w14:textId="31E1D1B4" w:rsidR="00D7060F" w:rsidRDefault="00D7060F" w:rsidP="009C57D6">
            <w:pPr>
              <w:rPr>
                <w:noProof/>
              </w:rPr>
            </w:pPr>
            <w:r>
              <w:rPr>
                <w:noProof/>
              </w:rPr>
              <w:t>0,0407</w:t>
            </w:r>
          </w:p>
        </w:tc>
        <w:tc>
          <w:tcPr>
            <w:tcW w:w="1769" w:type="dxa"/>
            <w:vMerge/>
          </w:tcPr>
          <w:p w14:paraId="403C857C" w14:textId="77777777" w:rsidR="00D7060F" w:rsidRDefault="00D7060F" w:rsidP="009C57D6">
            <w:pPr>
              <w:rPr>
                <w:noProof/>
              </w:rPr>
            </w:pPr>
          </w:p>
        </w:tc>
      </w:tr>
      <w:tr w:rsidR="00D7060F" w14:paraId="5FDFCBDE" w14:textId="6CD9BD09" w:rsidTr="00D7060F">
        <w:tc>
          <w:tcPr>
            <w:tcW w:w="1798" w:type="dxa"/>
          </w:tcPr>
          <w:p w14:paraId="619313C1" w14:textId="5614703F" w:rsidR="00D7060F" w:rsidRDefault="00D7060F" w:rsidP="009C57D6">
            <w:pPr>
              <w:rPr>
                <w:noProof/>
              </w:rPr>
            </w:pPr>
            <w:r>
              <w:rPr>
                <w:noProof/>
              </w:rPr>
              <w:t>St 907 C</w:t>
            </w:r>
          </w:p>
        </w:tc>
        <w:tc>
          <w:tcPr>
            <w:tcW w:w="1856" w:type="dxa"/>
          </w:tcPr>
          <w:p w14:paraId="6269D03E" w14:textId="32B8CDB5" w:rsidR="00D7060F" w:rsidRDefault="00D7060F" w:rsidP="009C57D6">
            <w:pPr>
              <w:rPr>
                <w:noProof/>
              </w:rPr>
            </w:pPr>
            <w:r>
              <w:rPr>
                <w:noProof/>
              </w:rPr>
              <w:t>128,5356</w:t>
            </w:r>
          </w:p>
        </w:tc>
        <w:tc>
          <w:tcPr>
            <w:tcW w:w="1800" w:type="dxa"/>
          </w:tcPr>
          <w:p w14:paraId="1066C167" w14:textId="61B330D8" w:rsidR="00D7060F" w:rsidRDefault="00D7060F" w:rsidP="009C57D6">
            <w:pPr>
              <w:rPr>
                <w:noProof/>
              </w:rPr>
            </w:pPr>
            <w:r>
              <w:rPr>
                <w:noProof/>
              </w:rPr>
              <w:t>128,4976</w:t>
            </w:r>
          </w:p>
        </w:tc>
        <w:tc>
          <w:tcPr>
            <w:tcW w:w="1793" w:type="dxa"/>
            <w:vAlign w:val="bottom"/>
          </w:tcPr>
          <w:p w14:paraId="51164EF4" w14:textId="3F36C5B3" w:rsidR="00D7060F" w:rsidRDefault="00D7060F" w:rsidP="009C57D6">
            <w:pPr>
              <w:rPr>
                <w:noProof/>
              </w:rPr>
            </w:pPr>
            <w:r>
              <w:rPr>
                <w:noProof/>
              </w:rPr>
              <w:t>0,0380</w:t>
            </w:r>
          </w:p>
        </w:tc>
        <w:tc>
          <w:tcPr>
            <w:tcW w:w="1769" w:type="dxa"/>
            <w:vMerge/>
          </w:tcPr>
          <w:p w14:paraId="7835FE0C" w14:textId="77777777" w:rsidR="00D7060F" w:rsidRDefault="00D7060F" w:rsidP="009C57D6">
            <w:pPr>
              <w:rPr>
                <w:noProof/>
              </w:rPr>
            </w:pPr>
          </w:p>
        </w:tc>
      </w:tr>
      <w:tr w:rsidR="00D7060F" w14:paraId="7C2D34A7" w14:textId="4A601542" w:rsidTr="00D7060F">
        <w:tc>
          <w:tcPr>
            <w:tcW w:w="1798" w:type="dxa"/>
          </w:tcPr>
          <w:p w14:paraId="279CECB3" w14:textId="77777777" w:rsidR="00D7060F" w:rsidRDefault="00D7060F" w:rsidP="009C57D6">
            <w:pPr>
              <w:rPr>
                <w:noProof/>
              </w:rPr>
            </w:pPr>
          </w:p>
        </w:tc>
        <w:tc>
          <w:tcPr>
            <w:tcW w:w="1856" w:type="dxa"/>
          </w:tcPr>
          <w:p w14:paraId="4A315BD4" w14:textId="77777777" w:rsidR="00D7060F" w:rsidRDefault="00D7060F" w:rsidP="009C57D6">
            <w:pPr>
              <w:rPr>
                <w:noProof/>
              </w:rPr>
            </w:pPr>
          </w:p>
        </w:tc>
        <w:tc>
          <w:tcPr>
            <w:tcW w:w="1800" w:type="dxa"/>
          </w:tcPr>
          <w:p w14:paraId="629CB4D2" w14:textId="737FD3F9" w:rsidR="00D7060F" w:rsidRDefault="00D7060F" w:rsidP="009C57D6">
            <w:pPr>
              <w:rPr>
                <w:noProof/>
              </w:rPr>
            </w:pPr>
          </w:p>
        </w:tc>
        <w:tc>
          <w:tcPr>
            <w:tcW w:w="1793" w:type="dxa"/>
          </w:tcPr>
          <w:p w14:paraId="30D1D034" w14:textId="77777777" w:rsidR="00D7060F" w:rsidRDefault="00D7060F" w:rsidP="009C57D6">
            <w:pPr>
              <w:rPr>
                <w:noProof/>
              </w:rPr>
            </w:pPr>
          </w:p>
        </w:tc>
        <w:tc>
          <w:tcPr>
            <w:tcW w:w="1769" w:type="dxa"/>
          </w:tcPr>
          <w:p w14:paraId="631C6B67" w14:textId="77777777" w:rsidR="00D7060F" w:rsidRDefault="00D7060F" w:rsidP="009C57D6">
            <w:pPr>
              <w:rPr>
                <w:noProof/>
              </w:rPr>
            </w:pPr>
          </w:p>
        </w:tc>
      </w:tr>
      <w:tr w:rsidR="00D7060F" w14:paraId="01359151" w14:textId="545133DF" w:rsidTr="00D7060F">
        <w:tc>
          <w:tcPr>
            <w:tcW w:w="1798" w:type="dxa"/>
          </w:tcPr>
          <w:p w14:paraId="6D49DBBB" w14:textId="0223F344" w:rsidR="00D7060F" w:rsidRDefault="00D7060F" w:rsidP="009C57D6">
            <w:pPr>
              <w:rPr>
                <w:noProof/>
              </w:rPr>
            </w:pPr>
            <w:r>
              <w:rPr>
                <w:noProof/>
              </w:rPr>
              <w:t>St 908 A</w:t>
            </w:r>
          </w:p>
        </w:tc>
        <w:tc>
          <w:tcPr>
            <w:tcW w:w="1856" w:type="dxa"/>
          </w:tcPr>
          <w:p w14:paraId="457F98E2" w14:textId="3DC78BCB" w:rsidR="00D7060F" w:rsidRDefault="00D7060F" w:rsidP="009C57D6">
            <w:pPr>
              <w:rPr>
                <w:noProof/>
              </w:rPr>
            </w:pPr>
            <w:r>
              <w:rPr>
                <w:noProof/>
              </w:rPr>
              <w:t>124,9153</w:t>
            </w:r>
          </w:p>
        </w:tc>
        <w:tc>
          <w:tcPr>
            <w:tcW w:w="1800" w:type="dxa"/>
          </w:tcPr>
          <w:p w14:paraId="4B18EAFF" w14:textId="3CFA64FD" w:rsidR="00D7060F" w:rsidRDefault="00D7060F" w:rsidP="009C57D6">
            <w:pPr>
              <w:rPr>
                <w:noProof/>
              </w:rPr>
            </w:pPr>
            <w:r>
              <w:rPr>
                <w:noProof/>
              </w:rPr>
              <w:t>124,8725</w:t>
            </w:r>
          </w:p>
        </w:tc>
        <w:tc>
          <w:tcPr>
            <w:tcW w:w="1793" w:type="dxa"/>
            <w:vAlign w:val="bottom"/>
          </w:tcPr>
          <w:p w14:paraId="15FC0AC3" w14:textId="77457214" w:rsidR="00D7060F" w:rsidRDefault="00D7060F" w:rsidP="009C57D6">
            <w:pPr>
              <w:rPr>
                <w:noProof/>
              </w:rPr>
            </w:pPr>
            <w:r>
              <w:rPr>
                <w:noProof/>
              </w:rPr>
              <w:t>0,0428</w:t>
            </w:r>
          </w:p>
        </w:tc>
        <w:tc>
          <w:tcPr>
            <w:tcW w:w="1769" w:type="dxa"/>
            <w:vMerge w:val="restart"/>
          </w:tcPr>
          <w:p w14:paraId="4A3FC99A" w14:textId="06082C0C" w:rsidR="00D7060F" w:rsidRDefault="00D7060F" w:rsidP="009C57D6">
            <w:pPr>
              <w:rPr>
                <w:noProof/>
              </w:rPr>
            </w:pPr>
            <w:r>
              <w:rPr>
                <w:noProof/>
              </w:rPr>
              <w:t>0,0440</w:t>
            </w:r>
          </w:p>
        </w:tc>
      </w:tr>
      <w:tr w:rsidR="00D7060F" w14:paraId="311EC34E" w14:textId="0C25FFC0" w:rsidTr="00D7060F">
        <w:tc>
          <w:tcPr>
            <w:tcW w:w="1798" w:type="dxa"/>
          </w:tcPr>
          <w:p w14:paraId="7F1485EC" w14:textId="5EA3AC76" w:rsidR="00D7060F" w:rsidRDefault="00D7060F" w:rsidP="009C57D6">
            <w:pPr>
              <w:rPr>
                <w:noProof/>
              </w:rPr>
            </w:pPr>
            <w:r>
              <w:rPr>
                <w:noProof/>
              </w:rPr>
              <w:t>St 908 B</w:t>
            </w:r>
          </w:p>
        </w:tc>
        <w:tc>
          <w:tcPr>
            <w:tcW w:w="1856" w:type="dxa"/>
          </w:tcPr>
          <w:p w14:paraId="5162A319" w14:textId="1A2DEA27" w:rsidR="00D7060F" w:rsidRDefault="00D7060F" w:rsidP="009C57D6">
            <w:pPr>
              <w:rPr>
                <w:noProof/>
              </w:rPr>
            </w:pPr>
            <w:r>
              <w:rPr>
                <w:noProof/>
              </w:rPr>
              <w:t>127,9799</w:t>
            </w:r>
          </w:p>
        </w:tc>
        <w:tc>
          <w:tcPr>
            <w:tcW w:w="1800" w:type="dxa"/>
          </w:tcPr>
          <w:p w14:paraId="5017DEE8" w14:textId="72E0242C" w:rsidR="00D7060F" w:rsidRDefault="00D7060F" w:rsidP="009C57D6">
            <w:pPr>
              <w:rPr>
                <w:noProof/>
              </w:rPr>
            </w:pPr>
            <w:r>
              <w:rPr>
                <w:noProof/>
              </w:rPr>
              <w:t>127,9520</w:t>
            </w:r>
          </w:p>
        </w:tc>
        <w:tc>
          <w:tcPr>
            <w:tcW w:w="1793" w:type="dxa"/>
            <w:vAlign w:val="bottom"/>
          </w:tcPr>
          <w:p w14:paraId="3ECF488B" w14:textId="0C983377" w:rsidR="00D7060F" w:rsidRDefault="00D7060F" w:rsidP="009C57D6">
            <w:pPr>
              <w:rPr>
                <w:noProof/>
              </w:rPr>
            </w:pPr>
            <w:r>
              <w:rPr>
                <w:noProof/>
              </w:rPr>
              <w:t>0,0279</w:t>
            </w:r>
          </w:p>
        </w:tc>
        <w:tc>
          <w:tcPr>
            <w:tcW w:w="1769" w:type="dxa"/>
            <w:vMerge/>
          </w:tcPr>
          <w:p w14:paraId="28D12452" w14:textId="77777777" w:rsidR="00D7060F" w:rsidRDefault="00D7060F" w:rsidP="009C57D6">
            <w:pPr>
              <w:rPr>
                <w:noProof/>
              </w:rPr>
            </w:pPr>
          </w:p>
        </w:tc>
      </w:tr>
      <w:tr w:rsidR="00D7060F" w14:paraId="2B4D2863" w14:textId="7A6B20C6" w:rsidTr="00D7060F">
        <w:tc>
          <w:tcPr>
            <w:tcW w:w="1798" w:type="dxa"/>
          </w:tcPr>
          <w:p w14:paraId="043753C4" w14:textId="76F019C9" w:rsidR="00D7060F" w:rsidRDefault="00D7060F" w:rsidP="009C57D6">
            <w:pPr>
              <w:rPr>
                <w:noProof/>
              </w:rPr>
            </w:pPr>
            <w:r>
              <w:rPr>
                <w:noProof/>
              </w:rPr>
              <w:t>St 908 C</w:t>
            </w:r>
          </w:p>
        </w:tc>
        <w:tc>
          <w:tcPr>
            <w:tcW w:w="1856" w:type="dxa"/>
          </w:tcPr>
          <w:p w14:paraId="5995442B" w14:textId="68361904" w:rsidR="00D7060F" w:rsidRDefault="00D7060F" w:rsidP="009C57D6">
            <w:pPr>
              <w:rPr>
                <w:noProof/>
              </w:rPr>
            </w:pPr>
            <w:r>
              <w:rPr>
                <w:noProof/>
              </w:rPr>
              <w:t>128,0869</w:t>
            </w:r>
          </w:p>
        </w:tc>
        <w:tc>
          <w:tcPr>
            <w:tcW w:w="1800" w:type="dxa"/>
          </w:tcPr>
          <w:p w14:paraId="4E6507C7" w14:textId="5F8C7751" w:rsidR="00D7060F" w:rsidRDefault="00D7060F" w:rsidP="009C57D6">
            <w:pPr>
              <w:rPr>
                <w:noProof/>
              </w:rPr>
            </w:pPr>
            <w:r>
              <w:rPr>
                <w:noProof/>
              </w:rPr>
              <w:t>128,0257</w:t>
            </w:r>
          </w:p>
        </w:tc>
        <w:tc>
          <w:tcPr>
            <w:tcW w:w="1793" w:type="dxa"/>
            <w:vAlign w:val="bottom"/>
          </w:tcPr>
          <w:p w14:paraId="14E83530" w14:textId="5185A88C" w:rsidR="00D7060F" w:rsidRDefault="00D7060F" w:rsidP="009C57D6">
            <w:pPr>
              <w:rPr>
                <w:noProof/>
              </w:rPr>
            </w:pPr>
            <w:r>
              <w:rPr>
                <w:noProof/>
              </w:rPr>
              <w:t>0,0612</w:t>
            </w:r>
          </w:p>
        </w:tc>
        <w:tc>
          <w:tcPr>
            <w:tcW w:w="1769" w:type="dxa"/>
            <w:vMerge/>
          </w:tcPr>
          <w:p w14:paraId="7AD5349A" w14:textId="77777777" w:rsidR="00D7060F" w:rsidRDefault="00D7060F" w:rsidP="009C57D6">
            <w:pPr>
              <w:rPr>
                <w:noProof/>
              </w:rPr>
            </w:pPr>
          </w:p>
        </w:tc>
      </w:tr>
      <w:tr w:rsidR="00D7060F" w14:paraId="1FDA868D" w14:textId="604FEEB4" w:rsidTr="00D7060F">
        <w:tc>
          <w:tcPr>
            <w:tcW w:w="1798" w:type="dxa"/>
          </w:tcPr>
          <w:p w14:paraId="4A132F69" w14:textId="77777777" w:rsidR="00D7060F" w:rsidRDefault="00D7060F" w:rsidP="009C57D6">
            <w:pPr>
              <w:rPr>
                <w:noProof/>
              </w:rPr>
            </w:pPr>
          </w:p>
        </w:tc>
        <w:tc>
          <w:tcPr>
            <w:tcW w:w="1856" w:type="dxa"/>
          </w:tcPr>
          <w:p w14:paraId="5D0EB9FE" w14:textId="77777777" w:rsidR="00D7060F" w:rsidRDefault="00D7060F" w:rsidP="009C57D6">
            <w:pPr>
              <w:rPr>
                <w:noProof/>
              </w:rPr>
            </w:pPr>
          </w:p>
        </w:tc>
        <w:tc>
          <w:tcPr>
            <w:tcW w:w="1800" w:type="dxa"/>
          </w:tcPr>
          <w:p w14:paraId="19021FDD" w14:textId="23510105" w:rsidR="00D7060F" w:rsidRDefault="00D7060F" w:rsidP="009C57D6">
            <w:pPr>
              <w:rPr>
                <w:noProof/>
              </w:rPr>
            </w:pPr>
          </w:p>
        </w:tc>
        <w:tc>
          <w:tcPr>
            <w:tcW w:w="1793" w:type="dxa"/>
          </w:tcPr>
          <w:p w14:paraId="018D2BEB" w14:textId="77777777" w:rsidR="00D7060F" w:rsidRDefault="00D7060F" w:rsidP="009C57D6">
            <w:pPr>
              <w:rPr>
                <w:noProof/>
              </w:rPr>
            </w:pPr>
          </w:p>
        </w:tc>
        <w:tc>
          <w:tcPr>
            <w:tcW w:w="1769" w:type="dxa"/>
          </w:tcPr>
          <w:p w14:paraId="75856BD8" w14:textId="77777777" w:rsidR="00D7060F" w:rsidRDefault="00D7060F" w:rsidP="009C57D6">
            <w:pPr>
              <w:rPr>
                <w:noProof/>
              </w:rPr>
            </w:pPr>
          </w:p>
        </w:tc>
      </w:tr>
      <w:tr w:rsidR="00D7060F" w14:paraId="6B141634" w14:textId="1A87325C" w:rsidTr="00D7060F">
        <w:tc>
          <w:tcPr>
            <w:tcW w:w="1798" w:type="dxa"/>
          </w:tcPr>
          <w:p w14:paraId="1D68A133" w14:textId="2869ED76" w:rsidR="00D7060F" w:rsidRDefault="00D7060F" w:rsidP="009C57D6">
            <w:pPr>
              <w:rPr>
                <w:noProof/>
              </w:rPr>
            </w:pPr>
            <w:r>
              <w:rPr>
                <w:noProof/>
              </w:rPr>
              <w:t>St 909 A</w:t>
            </w:r>
          </w:p>
        </w:tc>
        <w:tc>
          <w:tcPr>
            <w:tcW w:w="1856" w:type="dxa"/>
          </w:tcPr>
          <w:p w14:paraId="51FCD590" w14:textId="1C28F79D" w:rsidR="00D7060F" w:rsidRDefault="00D7060F" w:rsidP="009C57D6">
            <w:pPr>
              <w:rPr>
                <w:noProof/>
              </w:rPr>
            </w:pPr>
            <w:r>
              <w:rPr>
                <w:noProof/>
              </w:rPr>
              <w:t>123,7704</w:t>
            </w:r>
          </w:p>
        </w:tc>
        <w:tc>
          <w:tcPr>
            <w:tcW w:w="1800" w:type="dxa"/>
          </w:tcPr>
          <w:p w14:paraId="6B99E810" w14:textId="7E5F3C24" w:rsidR="00D7060F" w:rsidRDefault="00D7060F" w:rsidP="009C57D6">
            <w:pPr>
              <w:rPr>
                <w:noProof/>
              </w:rPr>
            </w:pPr>
            <w:r>
              <w:rPr>
                <w:noProof/>
              </w:rPr>
              <w:t>123,6749</w:t>
            </w:r>
          </w:p>
        </w:tc>
        <w:tc>
          <w:tcPr>
            <w:tcW w:w="1793" w:type="dxa"/>
          </w:tcPr>
          <w:p w14:paraId="0A68A1CE" w14:textId="3104A028" w:rsidR="00D7060F" w:rsidRDefault="00D7060F" w:rsidP="009C57D6">
            <w:pPr>
              <w:rPr>
                <w:noProof/>
              </w:rPr>
            </w:pPr>
            <w:r>
              <w:rPr>
                <w:noProof/>
              </w:rPr>
              <w:t>0,0955</w:t>
            </w:r>
          </w:p>
        </w:tc>
        <w:tc>
          <w:tcPr>
            <w:tcW w:w="1769" w:type="dxa"/>
            <w:vMerge w:val="restart"/>
          </w:tcPr>
          <w:p w14:paraId="4FA3B4AF" w14:textId="301FA051" w:rsidR="00D7060F" w:rsidRDefault="00D7060F" w:rsidP="009C57D6">
            <w:pPr>
              <w:rPr>
                <w:noProof/>
              </w:rPr>
            </w:pPr>
            <w:r>
              <w:rPr>
                <w:noProof/>
              </w:rPr>
              <w:t>0,0972</w:t>
            </w:r>
          </w:p>
        </w:tc>
      </w:tr>
      <w:tr w:rsidR="00D7060F" w14:paraId="6C2BF7C1" w14:textId="56577F6E" w:rsidTr="00D7060F">
        <w:tc>
          <w:tcPr>
            <w:tcW w:w="1798" w:type="dxa"/>
          </w:tcPr>
          <w:p w14:paraId="7CA4B5D5" w14:textId="3D040BEA" w:rsidR="00D7060F" w:rsidRDefault="00D7060F" w:rsidP="009C57D6">
            <w:pPr>
              <w:rPr>
                <w:noProof/>
              </w:rPr>
            </w:pPr>
            <w:r>
              <w:rPr>
                <w:noProof/>
              </w:rPr>
              <w:t>St 909 B</w:t>
            </w:r>
          </w:p>
        </w:tc>
        <w:tc>
          <w:tcPr>
            <w:tcW w:w="1856" w:type="dxa"/>
          </w:tcPr>
          <w:p w14:paraId="55E0B0C7" w14:textId="42DBD3B2" w:rsidR="00D7060F" w:rsidRDefault="00D7060F" w:rsidP="009C57D6">
            <w:pPr>
              <w:rPr>
                <w:noProof/>
              </w:rPr>
            </w:pPr>
            <w:r>
              <w:rPr>
                <w:noProof/>
              </w:rPr>
              <w:t>124,2833</w:t>
            </w:r>
          </w:p>
        </w:tc>
        <w:tc>
          <w:tcPr>
            <w:tcW w:w="1800" w:type="dxa"/>
          </w:tcPr>
          <w:p w14:paraId="27EA9AA3" w14:textId="0026A1AC" w:rsidR="00D7060F" w:rsidRDefault="00D7060F" w:rsidP="009C57D6">
            <w:pPr>
              <w:rPr>
                <w:noProof/>
              </w:rPr>
            </w:pPr>
            <w:r>
              <w:rPr>
                <w:noProof/>
              </w:rPr>
              <w:t>124,2210</w:t>
            </w:r>
          </w:p>
        </w:tc>
        <w:tc>
          <w:tcPr>
            <w:tcW w:w="1793" w:type="dxa"/>
          </w:tcPr>
          <w:p w14:paraId="6E3B189C" w14:textId="0121213B" w:rsidR="00D7060F" w:rsidRDefault="00D7060F" w:rsidP="009C57D6">
            <w:pPr>
              <w:rPr>
                <w:noProof/>
              </w:rPr>
            </w:pPr>
            <w:r>
              <w:rPr>
                <w:noProof/>
              </w:rPr>
              <w:t>0,0623</w:t>
            </w:r>
          </w:p>
        </w:tc>
        <w:tc>
          <w:tcPr>
            <w:tcW w:w="1769" w:type="dxa"/>
            <w:vMerge/>
          </w:tcPr>
          <w:p w14:paraId="75C08157" w14:textId="77777777" w:rsidR="00D7060F" w:rsidRDefault="00D7060F" w:rsidP="009C57D6">
            <w:pPr>
              <w:rPr>
                <w:noProof/>
              </w:rPr>
            </w:pPr>
          </w:p>
        </w:tc>
      </w:tr>
      <w:tr w:rsidR="00D7060F" w14:paraId="24578933" w14:textId="752ED366" w:rsidTr="00D7060F">
        <w:tc>
          <w:tcPr>
            <w:tcW w:w="1798" w:type="dxa"/>
          </w:tcPr>
          <w:p w14:paraId="6DCC9448" w14:textId="2EA074E9" w:rsidR="00D7060F" w:rsidRDefault="00D7060F" w:rsidP="009C57D6">
            <w:pPr>
              <w:rPr>
                <w:noProof/>
              </w:rPr>
            </w:pPr>
            <w:r>
              <w:rPr>
                <w:noProof/>
              </w:rPr>
              <w:t>St 909 C</w:t>
            </w:r>
          </w:p>
        </w:tc>
        <w:tc>
          <w:tcPr>
            <w:tcW w:w="1856" w:type="dxa"/>
          </w:tcPr>
          <w:p w14:paraId="7002675A" w14:textId="77777777" w:rsidR="00D7060F" w:rsidRDefault="00D7060F" w:rsidP="009C57D6">
            <w:pPr>
              <w:rPr>
                <w:noProof/>
              </w:rPr>
            </w:pPr>
            <w:r>
              <w:rPr>
                <w:noProof/>
              </w:rPr>
              <w:t>125,3693</w:t>
            </w:r>
          </w:p>
          <w:p w14:paraId="5C618105" w14:textId="36763600" w:rsidR="00D7060F" w:rsidRDefault="00D7060F" w:rsidP="009C57D6">
            <w:pPr>
              <w:rPr>
                <w:noProof/>
              </w:rPr>
            </w:pPr>
          </w:p>
        </w:tc>
        <w:tc>
          <w:tcPr>
            <w:tcW w:w="1800" w:type="dxa"/>
          </w:tcPr>
          <w:p w14:paraId="239F8831" w14:textId="7100E568" w:rsidR="00D7060F" w:rsidRDefault="00D7060F" w:rsidP="009C57D6">
            <w:pPr>
              <w:rPr>
                <w:noProof/>
              </w:rPr>
            </w:pPr>
            <w:r>
              <w:rPr>
                <w:noProof/>
              </w:rPr>
              <w:t>125,3308</w:t>
            </w:r>
          </w:p>
        </w:tc>
        <w:tc>
          <w:tcPr>
            <w:tcW w:w="1793" w:type="dxa"/>
          </w:tcPr>
          <w:p w14:paraId="3A387E71" w14:textId="7AFF64E6" w:rsidR="00D7060F" w:rsidRDefault="00D7060F" w:rsidP="009C57D6">
            <w:pPr>
              <w:rPr>
                <w:noProof/>
              </w:rPr>
            </w:pPr>
            <w:r>
              <w:rPr>
                <w:noProof/>
              </w:rPr>
              <w:t>0,0385</w:t>
            </w:r>
          </w:p>
        </w:tc>
        <w:tc>
          <w:tcPr>
            <w:tcW w:w="1769" w:type="dxa"/>
            <w:vMerge/>
          </w:tcPr>
          <w:p w14:paraId="2070E65E" w14:textId="77777777" w:rsidR="00D7060F" w:rsidRDefault="00D7060F" w:rsidP="009C57D6">
            <w:pPr>
              <w:rPr>
                <w:noProof/>
              </w:rPr>
            </w:pPr>
          </w:p>
        </w:tc>
      </w:tr>
    </w:tbl>
    <w:p w14:paraId="11A7C2C4" w14:textId="0043AF88" w:rsidR="00D226B8" w:rsidRDefault="009F1A57" w:rsidP="009F1A57">
      <w:pPr>
        <w:pStyle w:val="Caption"/>
      </w:pPr>
      <w:r>
        <w:t xml:space="preserve">Table </w:t>
      </w:r>
      <w:fldSimple w:instr=" SEQ Table \* ARABIC ">
        <w:r w:rsidR="002C5F15">
          <w:rPr>
            <w:noProof/>
          </w:rPr>
          <w:t>5</w:t>
        </w:r>
      </w:fldSimple>
      <w:r>
        <w:t xml:space="preserve"> St 907-909 Weight of after freeze drying</w:t>
      </w:r>
    </w:p>
    <w:p w14:paraId="25FE0907" w14:textId="77777777" w:rsidR="002E6B36" w:rsidRPr="002E6B36" w:rsidRDefault="002E6B36">
      <w:pPr>
        <w:rPr>
          <w:b/>
          <w:bCs/>
        </w:rPr>
      </w:pPr>
      <w:r w:rsidRPr="002E6B36">
        <w:rPr>
          <w:b/>
          <w:bCs/>
        </w:rPr>
        <w:t xml:space="preserve">28.06.2019 </w:t>
      </w:r>
    </w:p>
    <w:p w14:paraId="4AECC7DA" w14:textId="4C16D153" w:rsidR="002E6B36" w:rsidRDefault="002E6B36">
      <w:r>
        <w:t xml:space="preserve">20 ml of 10 % KOH was added into each of the bottles and incubated at 40 </w:t>
      </w:r>
      <w:r>
        <w:rPr>
          <w:rFonts w:cstheme="minorHAnsi"/>
        </w:rPr>
        <w:t>°</w:t>
      </w:r>
      <w:r>
        <w:t>C (without shaking) for 96 hours.</w:t>
      </w:r>
    </w:p>
    <w:p w14:paraId="03C841E5" w14:textId="01741959" w:rsidR="00083918" w:rsidRDefault="00A96901">
      <w:r>
        <w:rPr>
          <w:noProof/>
        </w:rPr>
        <w:lastRenderedPageBreak/>
        <w:drawing>
          <wp:inline distT="0" distB="0" distL="0" distR="0" wp14:anchorId="4683D859" wp14:editId="4B0F96B6">
            <wp:extent cx="3678496" cy="2072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07-909 KOH added.jpg"/>
                    <pic:cNvPicPr/>
                  </pic:nvPicPr>
                  <pic:blipFill rotWithShape="1">
                    <a:blip r:embed="rId37" cstate="print">
                      <a:extLst>
                        <a:ext uri="{28A0092B-C50C-407E-A947-70E740481C1C}">
                          <a14:useLocalDpi xmlns:a14="http://schemas.microsoft.com/office/drawing/2010/main" val="0"/>
                        </a:ext>
                      </a:extLst>
                    </a:blip>
                    <a:srcRect b="24879"/>
                    <a:stretch/>
                  </pic:blipFill>
                  <pic:spPr bwMode="auto">
                    <a:xfrm>
                      <a:off x="0" y="0"/>
                      <a:ext cx="3681786" cy="2074494"/>
                    </a:xfrm>
                    <a:prstGeom prst="rect">
                      <a:avLst/>
                    </a:prstGeom>
                    <a:ln>
                      <a:noFill/>
                    </a:ln>
                    <a:extLst>
                      <a:ext uri="{53640926-AAD7-44D8-BBD7-CCE9431645EC}">
                        <a14:shadowObscured xmlns:a14="http://schemas.microsoft.com/office/drawing/2010/main"/>
                      </a:ext>
                    </a:extLst>
                  </pic:spPr>
                </pic:pic>
              </a:graphicData>
            </a:graphic>
          </wp:inline>
        </w:drawing>
      </w:r>
    </w:p>
    <w:p w14:paraId="5DFD2B8B" w14:textId="6D9E19A4" w:rsidR="009F1A57" w:rsidRDefault="009F1A57" w:rsidP="009F1A57">
      <w:pPr>
        <w:pStyle w:val="Caption"/>
      </w:pPr>
      <w:r>
        <w:t xml:space="preserve">Figure </w:t>
      </w:r>
      <w:fldSimple w:instr=" SEQ Figure \* ARABIC ">
        <w:r w:rsidR="009A6E9B">
          <w:rPr>
            <w:noProof/>
          </w:rPr>
          <w:t>12</w:t>
        </w:r>
      </w:fldSimple>
      <w:r>
        <w:t xml:space="preserve"> St 907-909 Samples after KOH was added</w:t>
      </w:r>
    </w:p>
    <w:p w14:paraId="58467BC6" w14:textId="4F434641" w:rsidR="002E6B36" w:rsidRPr="002E6E53" w:rsidRDefault="002E6E53">
      <w:pPr>
        <w:rPr>
          <w:b/>
          <w:bCs/>
          <w:noProof/>
        </w:rPr>
      </w:pPr>
      <w:r w:rsidRPr="002E6E53">
        <w:rPr>
          <w:b/>
          <w:bCs/>
          <w:noProof/>
        </w:rPr>
        <w:t>02.07.2019</w:t>
      </w:r>
    </w:p>
    <w:p w14:paraId="090DA688" w14:textId="6BBA5F6F" w:rsidR="009F1A57" w:rsidRDefault="00A96901">
      <w:r>
        <w:rPr>
          <w:noProof/>
        </w:rPr>
        <w:drawing>
          <wp:inline distT="0" distB="0" distL="0" distR="0" wp14:anchorId="78A842A7" wp14:editId="55BF4954">
            <wp:extent cx="3863340" cy="2018559"/>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07-909 after KOH incubation.jpg"/>
                    <pic:cNvPicPr/>
                  </pic:nvPicPr>
                  <pic:blipFill rotWithShape="1">
                    <a:blip r:embed="rId38" cstate="print">
                      <a:extLst>
                        <a:ext uri="{28A0092B-C50C-407E-A947-70E740481C1C}">
                          <a14:useLocalDpi xmlns:a14="http://schemas.microsoft.com/office/drawing/2010/main" val="0"/>
                        </a:ext>
                      </a:extLst>
                    </a:blip>
                    <a:srcRect b="30340"/>
                    <a:stretch/>
                  </pic:blipFill>
                  <pic:spPr bwMode="auto">
                    <a:xfrm>
                      <a:off x="0" y="0"/>
                      <a:ext cx="3873308" cy="2023767"/>
                    </a:xfrm>
                    <a:prstGeom prst="rect">
                      <a:avLst/>
                    </a:prstGeom>
                    <a:ln>
                      <a:noFill/>
                    </a:ln>
                    <a:extLst>
                      <a:ext uri="{53640926-AAD7-44D8-BBD7-CCE9431645EC}">
                        <a14:shadowObscured xmlns:a14="http://schemas.microsoft.com/office/drawing/2010/main"/>
                      </a:ext>
                    </a:extLst>
                  </pic:spPr>
                </pic:pic>
              </a:graphicData>
            </a:graphic>
          </wp:inline>
        </w:drawing>
      </w:r>
    </w:p>
    <w:p w14:paraId="101FB6CA" w14:textId="51EE51A6" w:rsidR="009F1A57" w:rsidRDefault="009F1A57" w:rsidP="009F1A57">
      <w:pPr>
        <w:pStyle w:val="Caption"/>
      </w:pPr>
      <w:r>
        <w:t xml:space="preserve">Figure </w:t>
      </w:r>
      <w:fldSimple w:instr=" SEQ Figure \* ARABIC ">
        <w:r w:rsidR="009A6E9B">
          <w:rPr>
            <w:noProof/>
          </w:rPr>
          <w:t>13</w:t>
        </w:r>
      </w:fldSimple>
      <w:r>
        <w:t xml:space="preserve"> St 907-909 Samples after KOH digestion </w:t>
      </w:r>
    </w:p>
    <w:p w14:paraId="0EC3728A" w14:textId="77777777" w:rsidR="009F1A57" w:rsidRPr="00DA0F2C" w:rsidRDefault="009F1A57" w:rsidP="009F1A57">
      <w:pPr>
        <w:rPr>
          <w:b/>
          <w:bCs/>
          <w:noProof/>
        </w:rPr>
      </w:pPr>
      <w:r w:rsidRPr="00DA0F2C">
        <w:rPr>
          <w:b/>
          <w:bCs/>
          <w:noProof/>
        </w:rPr>
        <w:t>02.07.2019</w:t>
      </w:r>
    </w:p>
    <w:p w14:paraId="7B0DC935" w14:textId="4C68B5D1" w:rsidR="009F1A57" w:rsidRDefault="009F1A57" w:rsidP="009F1A57">
      <w:r>
        <w:rPr>
          <w:noProof/>
        </w:rPr>
        <w:t>20 ml of 30 % H2O2 was added at put at 40</w:t>
      </w:r>
      <w:r>
        <w:t xml:space="preserve"> </w:t>
      </w:r>
      <w:r>
        <w:rPr>
          <w:rFonts w:cstheme="minorHAnsi"/>
        </w:rPr>
        <w:t>°</w:t>
      </w:r>
      <w:r>
        <w:t>C (without shaking) for 24 hours.</w:t>
      </w:r>
    </w:p>
    <w:p w14:paraId="4D0522CF" w14:textId="623F3516" w:rsidR="00254DE1" w:rsidRPr="002E6E53" w:rsidRDefault="002E6E53" w:rsidP="009F1A57">
      <w:pPr>
        <w:rPr>
          <w:b/>
          <w:bCs/>
          <w:noProof/>
        </w:rPr>
      </w:pPr>
      <w:r w:rsidRPr="002E6E53">
        <w:rPr>
          <w:b/>
          <w:bCs/>
          <w:noProof/>
        </w:rPr>
        <w:t>03.07.2019</w:t>
      </w:r>
    </w:p>
    <w:p w14:paraId="6813EE1D" w14:textId="03184E0D" w:rsidR="00254DE1" w:rsidRDefault="00254DE1" w:rsidP="009F1A57">
      <w:r>
        <w:rPr>
          <w:noProof/>
        </w:rPr>
        <w:drawing>
          <wp:inline distT="0" distB="0" distL="0" distR="0" wp14:anchorId="00739F15" wp14:editId="79386219">
            <wp:extent cx="4137133" cy="2293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7-909 after H2O2.jpg"/>
                    <pic:cNvPicPr/>
                  </pic:nvPicPr>
                  <pic:blipFill rotWithShape="1">
                    <a:blip r:embed="rId39" cstate="print">
                      <a:extLst>
                        <a:ext uri="{28A0092B-C50C-407E-A947-70E740481C1C}">
                          <a14:useLocalDpi xmlns:a14="http://schemas.microsoft.com/office/drawing/2010/main" val="0"/>
                        </a:ext>
                      </a:extLst>
                    </a:blip>
                    <a:srcRect b="26086"/>
                    <a:stretch/>
                  </pic:blipFill>
                  <pic:spPr bwMode="auto">
                    <a:xfrm>
                      <a:off x="0" y="0"/>
                      <a:ext cx="4141863" cy="2296242"/>
                    </a:xfrm>
                    <a:prstGeom prst="rect">
                      <a:avLst/>
                    </a:prstGeom>
                    <a:ln>
                      <a:noFill/>
                    </a:ln>
                    <a:extLst>
                      <a:ext uri="{53640926-AAD7-44D8-BBD7-CCE9431645EC}">
                        <a14:shadowObscured xmlns:a14="http://schemas.microsoft.com/office/drawing/2010/main"/>
                      </a:ext>
                    </a:extLst>
                  </pic:spPr>
                </pic:pic>
              </a:graphicData>
            </a:graphic>
          </wp:inline>
        </w:drawing>
      </w:r>
    </w:p>
    <w:p w14:paraId="5676EAAA" w14:textId="121D69C7" w:rsidR="00254DE1" w:rsidRDefault="00254DE1" w:rsidP="00254DE1">
      <w:pPr>
        <w:pStyle w:val="Caption"/>
      </w:pPr>
      <w:r>
        <w:t xml:space="preserve">Figure </w:t>
      </w:r>
      <w:fldSimple w:instr=" SEQ Figure \* ARABIC ">
        <w:r w:rsidR="009A6E9B">
          <w:rPr>
            <w:noProof/>
          </w:rPr>
          <w:t>14</w:t>
        </w:r>
      </w:fldSimple>
      <w:r w:rsidR="002E6E53">
        <w:t xml:space="preserve"> S</w:t>
      </w:r>
      <w:r>
        <w:t>t 907-909 Samples after H2O2 digestion</w:t>
      </w:r>
    </w:p>
    <w:p w14:paraId="5DA1443B" w14:textId="41AD01E0" w:rsidR="009F1A57" w:rsidRDefault="002E6E53" w:rsidP="009F1A57">
      <w:r>
        <w:lastRenderedPageBreak/>
        <w:t xml:space="preserve">The samples were filtered through 125 </w:t>
      </w:r>
      <w:r>
        <w:rPr>
          <w:rFonts w:cstheme="minorHAnsi"/>
        </w:rPr>
        <w:t>µ</w:t>
      </w:r>
      <w:r>
        <w:t xml:space="preserve">m mesh and transferred onto a </w:t>
      </w:r>
      <w:proofErr w:type="spellStart"/>
      <w:r>
        <w:t>Durapore</w:t>
      </w:r>
      <w:proofErr w:type="spellEnd"/>
      <w:r>
        <w:t xml:space="preserve"> membrane filter (0,22 </w:t>
      </w:r>
      <w:r>
        <w:rPr>
          <w:rFonts w:cstheme="minorHAnsi"/>
        </w:rPr>
        <w:t>µ</w:t>
      </w:r>
      <w:r>
        <w:t xml:space="preserve">m). </w:t>
      </w:r>
    </w:p>
    <w:p w14:paraId="252DC691" w14:textId="595643CB" w:rsidR="002E6E53" w:rsidRPr="009F1A57" w:rsidRDefault="002E6E53" w:rsidP="009F1A57">
      <w:r>
        <w:t>Filters were transferred into a sterile petri dish and sealed with parafilm and frozen at -20</w:t>
      </w:r>
      <w:r>
        <w:rPr>
          <w:rFonts w:cstheme="minorHAnsi"/>
        </w:rPr>
        <w:t>°</w:t>
      </w:r>
      <w:r>
        <w:t xml:space="preserve">C. </w:t>
      </w:r>
    </w:p>
    <w:tbl>
      <w:tblPr>
        <w:tblStyle w:val="TableGrid"/>
        <w:tblW w:w="0" w:type="auto"/>
        <w:tblLook w:val="04A0" w:firstRow="1" w:lastRow="0" w:firstColumn="1" w:lastColumn="0" w:noHBand="0" w:noVBand="1"/>
      </w:tblPr>
      <w:tblGrid>
        <w:gridCol w:w="2254"/>
        <w:gridCol w:w="2254"/>
        <w:gridCol w:w="2254"/>
        <w:gridCol w:w="2254"/>
      </w:tblGrid>
      <w:tr w:rsidR="00DA0F2C" w14:paraId="0EDF9F33" w14:textId="77777777" w:rsidTr="009C57D6">
        <w:tc>
          <w:tcPr>
            <w:tcW w:w="2254" w:type="dxa"/>
          </w:tcPr>
          <w:p w14:paraId="47D76BF1" w14:textId="77777777" w:rsidR="00DA0F2C" w:rsidRDefault="00DA0F2C" w:rsidP="009C57D6">
            <w:pPr>
              <w:rPr>
                <w:noProof/>
              </w:rPr>
            </w:pPr>
            <w:r>
              <w:rPr>
                <w:noProof/>
              </w:rPr>
              <w:t>Sample</w:t>
            </w:r>
          </w:p>
        </w:tc>
        <w:tc>
          <w:tcPr>
            <w:tcW w:w="2254" w:type="dxa"/>
          </w:tcPr>
          <w:p w14:paraId="2E54C576" w14:textId="255014A4" w:rsidR="00DA0F2C" w:rsidRDefault="00DA0F2C" w:rsidP="009C57D6">
            <w:pPr>
              <w:rPr>
                <w:noProof/>
              </w:rPr>
            </w:pPr>
            <w:r>
              <w:rPr>
                <w:noProof/>
              </w:rPr>
              <w:t>10 % KOH</w:t>
            </w:r>
          </w:p>
        </w:tc>
        <w:tc>
          <w:tcPr>
            <w:tcW w:w="2254" w:type="dxa"/>
          </w:tcPr>
          <w:p w14:paraId="0528003C" w14:textId="47087366" w:rsidR="00DA0F2C" w:rsidRDefault="00DA0F2C" w:rsidP="009C57D6">
            <w:pPr>
              <w:rPr>
                <w:noProof/>
              </w:rPr>
            </w:pPr>
            <w:r>
              <w:rPr>
                <w:noProof/>
              </w:rPr>
              <w:t>30 % H2O2</w:t>
            </w:r>
          </w:p>
        </w:tc>
        <w:tc>
          <w:tcPr>
            <w:tcW w:w="2254" w:type="dxa"/>
          </w:tcPr>
          <w:p w14:paraId="3ED1BA29" w14:textId="16337485" w:rsidR="00DA0F2C" w:rsidRDefault="00DA0F2C" w:rsidP="009C57D6">
            <w:pPr>
              <w:rPr>
                <w:noProof/>
              </w:rPr>
            </w:pPr>
            <w:r>
              <w:rPr>
                <w:noProof/>
              </w:rPr>
              <w:t>Final concentration of H202</w:t>
            </w:r>
          </w:p>
        </w:tc>
      </w:tr>
      <w:tr w:rsidR="00DA0F2C" w14:paraId="017F7400" w14:textId="77777777" w:rsidTr="009C57D6">
        <w:tc>
          <w:tcPr>
            <w:tcW w:w="2254" w:type="dxa"/>
          </w:tcPr>
          <w:p w14:paraId="33EB1503" w14:textId="77777777" w:rsidR="00DA0F2C" w:rsidRDefault="00DA0F2C" w:rsidP="009C57D6">
            <w:pPr>
              <w:rPr>
                <w:noProof/>
              </w:rPr>
            </w:pPr>
            <w:r>
              <w:rPr>
                <w:noProof/>
              </w:rPr>
              <w:t>St 907 A</w:t>
            </w:r>
          </w:p>
        </w:tc>
        <w:tc>
          <w:tcPr>
            <w:tcW w:w="2254" w:type="dxa"/>
            <w:vMerge w:val="restart"/>
          </w:tcPr>
          <w:p w14:paraId="722F0AF6" w14:textId="77777777" w:rsidR="00DA0F2C" w:rsidRDefault="00DA0F2C" w:rsidP="009C57D6">
            <w:pPr>
              <w:rPr>
                <w:noProof/>
              </w:rPr>
            </w:pPr>
          </w:p>
          <w:p w14:paraId="393F62B8" w14:textId="77777777" w:rsidR="00DA0F2C" w:rsidRDefault="00DA0F2C" w:rsidP="009C57D6">
            <w:pPr>
              <w:rPr>
                <w:noProof/>
              </w:rPr>
            </w:pPr>
          </w:p>
          <w:p w14:paraId="547ADF11" w14:textId="77777777" w:rsidR="00DA0F2C" w:rsidRDefault="00DA0F2C" w:rsidP="009C57D6">
            <w:pPr>
              <w:rPr>
                <w:noProof/>
              </w:rPr>
            </w:pPr>
          </w:p>
          <w:p w14:paraId="23DFFBE5" w14:textId="77777777" w:rsidR="00DA0F2C" w:rsidRDefault="00DA0F2C" w:rsidP="009C57D6">
            <w:pPr>
              <w:rPr>
                <w:noProof/>
              </w:rPr>
            </w:pPr>
          </w:p>
          <w:p w14:paraId="4661E63A" w14:textId="77777777" w:rsidR="00DA0F2C" w:rsidRDefault="00DA0F2C" w:rsidP="009C57D6">
            <w:pPr>
              <w:rPr>
                <w:noProof/>
              </w:rPr>
            </w:pPr>
          </w:p>
          <w:p w14:paraId="48165539" w14:textId="77777777" w:rsidR="00DA0F2C" w:rsidRDefault="00DA0F2C" w:rsidP="009C57D6">
            <w:pPr>
              <w:rPr>
                <w:noProof/>
              </w:rPr>
            </w:pPr>
          </w:p>
          <w:p w14:paraId="1E8A8EBC" w14:textId="77777777" w:rsidR="00DA0F2C" w:rsidRDefault="00DA0F2C" w:rsidP="009C57D6">
            <w:pPr>
              <w:rPr>
                <w:noProof/>
              </w:rPr>
            </w:pPr>
          </w:p>
          <w:p w14:paraId="43524C5E" w14:textId="77777777" w:rsidR="00DA0F2C" w:rsidRDefault="00DA0F2C" w:rsidP="009C57D6">
            <w:pPr>
              <w:rPr>
                <w:noProof/>
              </w:rPr>
            </w:pPr>
          </w:p>
          <w:p w14:paraId="1A00E4CB" w14:textId="44928056" w:rsidR="00DA0F2C" w:rsidRDefault="00DA0F2C" w:rsidP="009C57D6">
            <w:pPr>
              <w:rPr>
                <w:noProof/>
              </w:rPr>
            </w:pPr>
            <w:r>
              <w:rPr>
                <w:noProof/>
              </w:rPr>
              <w:t xml:space="preserve">20 ml </w:t>
            </w:r>
          </w:p>
          <w:p w14:paraId="5C91D161" w14:textId="47747455" w:rsidR="00DA0F2C" w:rsidRDefault="00DA0F2C" w:rsidP="009C57D6">
            <w:pPr>
              <w:rPr>
                <w:noProof/>
              </w:rPr>
            </w:pPr>
            <w:r>
              <w:rPr>
                <w:noProof/>
              </w:rPr>
              <w:t xml:space="preserve">40 </w:t>
            </w:r>
            <w:r>
              <w:rPr>
                <w:rFonts w:cstheme="minorHAnsi"/>
              </w:rPr>
              <w:t>°</w:t>
            </w:r>
            <w:r>
              <w:t>C (without shaking) for 96 hours</w:t>
            </w:r>
          </w:p>
        </w:tc>
        <w:tc>
          <w:tcPr>
            <w:tcW w:w="2254" w:type="dxa"/>
            <w:vMerge w:val="restart"/>
          </w:tcPr>
          <w:p w14:paraId="02AFD432" w14:textId="77777777" w:rsidR="00DA0F2C" w:rsidRDefault="00DA0F2C" w:rsidP="009C57D6">
            <w:pPr>
              <w:rPr>
                <w:noProof/>
              </w:rPr>
            </w:pPr>
          </w:p>
          <w:p w14:paraId="06E596AE" w14:textId="77777777" w:rsidR="00DA0F2C" w:rsidRDefault="00DA0F2C" w:rsidP="009C57D6">
            <w:pPr>
              <w:rPr>
                <w:noProof/>
              </w:rPr>
            </w:pPr>
          </w:p>
          <w:p w14:paraId="0EF5165A" w14:textId="77777777" w:rsidR="00DA0F2C" w:rsidRDefault="00DA0F2C" w:rsidP="009C57D6">
            <w:pPr>
              <w:rPr>
                <w:noProof/>
              </w:rPr>
            </w:pPr>
          </w:p>
          <w:p w14:paraId="1CEE2ECF" w14:textId="77777777" w:rsidR="009F1A57" w:rsidRDefault="009F1A57" w:rsidP="009C57D6">
            <w:pPr>
              <w:rPr>
                <w:noProof/>
              </w:rPr>
            </w:pPr>
          </w:p>
          <w:p w14:paraId="59A10563" w14:textId="77777777" w:rsidR="009F1A57" w:rsidRDefault="009F1A57" w:rsidP="009C57D6">
            <w:pPr>
              <w:rPr>
                <w:noProof/>
              </w:rPr>
            </w:pPr>
          </w:p>
          <w:p w14:paraId="0DBF1494" w14:textId="77777777" w:rsidR="009F1A57" w:rsidRDefault="009F1A57" w:rsidP="009C57D6">
            <w:pPr>
              <w:rPr>
                <w:noProof/>
              </w:rPr>
            </w:pPr>
          </w:p>
          <w:p w14:paraId="6BB65B6B" w14:textId="77777777" w:rsidR="009F1A57" w:rsidRDefault="009F1A57" w:rsidP="009C57D6">
            <w:pPr>
              <w:rPr>
                <w:noProof/>
              </w:rPr>
            </w:pPr>
          </w:p>
          <w:p w14:paraId="5B2EEF95" w14:textId="77777777" w:rsidR="009F1A57" w:rsidRDefault="009F1A57" w:rsidP="009C57D6">
            <w:pPr>
              <w:rPr>
                <w:noProof/>
              </w:rPr>
            </w:pPr>
          </w:p>
          <w:p w14:paraId="47EEB137" w14:textId="4DDE1094" w:rsidR="00DA0F2C" w:rsidRDefault="00DA0F2C" w:rsidP="009C57D6">
            <w:pPr>
              <w:rPr>
                <w:noProof/>
              </w:rPr>
            </w:pPr>
            <w:r>
              <w:rPr>
                <w:noProof/>
              </w:rPr>
              <w:t xml:space="preserve">20 ml </w:t>
            </w:r>
          </w:p>
          <w:p w14:paraId="611A6667" w14:textId="2B11584F" w:rsidR="00DA0F2C" w:rsidRDefault="00DA0F2C" w:rsidP="009C57D6">
            <w:pPr>
              <w:rPr>
                <w:noProof/>
              </w:rPr>
            </w:pPr>
            <w:r>
              <w:rPr>
                <w:noProof/>
              </w:rPr>
              <w:t xml:space="preserve">40 </w:t>
            </w:r>
            <w:r>
              <w:rPr>
                <w:rFonts w:cstheme="minorHAnsi"/>
              </w:rPr>
              <w:t>°</w:t>
            </w:r>
            <w:r>
              <w:t>C (without shaking) for 24 hours</w:t>
            </w:r>
          </w:p>
        </w:tc>
        <w:tc>
          <w:tcPr>
            <w:tcW w:w="2254" w:type="dxa"/>
            <w:vMerge w:val="restart"/>
            <w:vAlign w:val="bottom"/>
          </w:tcPr>
          <w:p w14:paraId="4CD77A66" w14:textId="3980DA38" w:rsidR="00DA0F2C" w:rsidRDefault="00DA0F2C" w:rsidP="009C57D6">
            <w:pPr>
              <w:rPr>
                <w:noProof/>
              </w:rPr>
            </w:pPr>
            <w:r>
              <w:rPr>
                <w:noProof/>
              </w:rPr>
              <w:t>15 %</w:t>
            </w:r>
          </w:p>
        </w:tc>
      </w:tr>
      <w:tr w:rsidR="00DA0F2C" w14:paraId="2D46B463" w14:textId="77777777" w:rsidTr="009C57D6">
        <w:tc>
          <w:tcPr>
            <w:tcW w:w="2254" w:type="dxa"/>
          </w:tcPr>
          <w:p w14:paraId="1191C86B" w14:textId="77777777" w:rsidR="00DA0F2C" w:rsidRDefault="00DA0F2C" w:rsidP="009C57D6">
            <w:pPr>
              <w:rPr>
                <w:noProof/>
              </w:rPr>
            </w:pPr>
            <w:r>
              <w:rPr>
                <w:noProof/>
              </w:rPr>
              <w:t>St 907 B</w:t>
            </w:r>
          </w:p>
        </w:tc>
        <w:tc>
          <w:tcPr>
            <w:tcW w:w="2254" w:type="dxa"/>
            <w:vMerge/>
          </w:tcPr>
          <w:p w14:paraId="20C26EFD" w14:textId="1CAB3403" w:rsidR="00DA0F2C" w:rsidRDefault="00DA0F2C" w:rsidP="009C57D6">
            <w:pPr>
              <w:rPr>
                <w:noProof/>
              </w:rPr>
            </w:pPr>
          </w:p>
        </w:tc>
        <w:tc>
          <w:tcPr>
            <w:tcW w:w="2254" w:type="dxa"/>
            <w:vMerge/>
          </w:tcPr>
          <w:p w14:paraId="5E28B524" w14:textId="77777777" w:rsidR="00DA0F2C" w:rsidRDefault="00DA0F2C" w:rsidP="009C57D6">
            <w:pPr>
              <w:rPr>
                <w:noProof/>
              </w:rPr>
            </w:pPr>
          </w:p>
        </w:tc>
        <w:tc>
          <w:tcPr>
            <w:tcW w:w="2254" w:type="dxa"/>
            <w:vMerge/>
            <w:vAlign w:val="bottom"/>
          </w:tcPr>
          <w:p w14:paraId="5ABA0460" w14:textId="77777777" w:rsidR="00DA0F2C" w:rsidRDefault="00DA0F2C" w:rsidP="009C57D6">
            <w:pPr>
              <w:rPr>
                <w:noProof/>
              </w:rPr>
            </w:pPr>
          </w:p>
        </w:tc>
      </w:tr>
      <w:tr w:rsidR="00DA0F2C" w14:paraId="2088C0D7" w14:textId="77777777" w:rsidTr="009C57D6">
        <w:tc>
          <w:tcPr>
            <w:tcW w:w="2254" w:type="dxa"/>
          </w:tcPr>
          <w:p w14:paraId="0C8307D2" w14:textId="77777777" w:rsidR="00DA0F2C" w:rsidRDefault="00DA0F2C" w:rsidP="009C57D6">
            <w:pPr>
              <w:rPr>
                <w:noProof/>
              </w:rPr>
            </w:pPr>
            <w:r>
              <w:rPr>
                <w:noProof/>
              </w:rPr>
              <w:t>St 907 C</w:t>
            </w:r>
          </w:p>
        </w:tc>
        <w:tc>
          <w:tcPr>
            <w:tcW w:w="2254" w:type="dxa"/>
            <w:vMerge/>
          </w:tcPr>
          <w:p w14:paraId="19CFAC34" w14:textId="6EF71D25" w:rsidR="00DA0F2C" w:rsidRDefault="00DA0F2C" w:rsidP="009C57D6">
            <w:pPr>
              <w:rPr>
                <w:noProof/>
              </w:rPr>
            </w:pPr>
          </w:p>
        </w:tc>
        <w:tc>
          <w:tcPr>
            <w:tcW w:w="2254" w:type="dxa"/>
            <w:vMerge/>
          </w:tcPr>
          <w:p w14:paraId="4F0E011C" w14:textId="77777777" w:rsidR="00DA0F2C" w:rsidRDefault="00DA0F2C" w:rsidP="009C57D6">
            <w:pPr>
              <w:rPr>
                <w:noProof/>
              </w:rPr>
            </w:pPr>
          </w:p>
        </w:tc>
        <w:tc>
          <w:tcPr>
            <w:tcW w:w="2254" w:type="dxa"/>
            <w:vMerge/>
            <w:vAlign w:val="bottom"/>
          </w:tcPr>
          <w:p w14:paraId="674D6E2E" w14:textId="77777777" w:rsidR="00DA0F2C" w:rsidRDefault="00DA0F2C" w:rsidP="009C57D6">
            <w:pPr>
              <w:rPr>
                <w:noProof/>
              </w:rPr>
            </w:pPr>
          </w:p>
        </w:tc>
      </w:tr>
      <w:tr w:rsidR="00DA0F2C" w14:paraId="46DB8432" w14:textId="77777777" w:rsidTr="009C57D6">
        <w:tc>
          <w:tcPr>
            <w:tcW w:w="2254" w:type="dxa"/>
          </w:tcPr>
          <w:p w14:paraId="395AC1B0" w14:textId="77777777" w:rsidR="00DA0F2C" w:rsidRDefault="00DA0F2C" w:rsidP="009C57D6">
            <w:pPr>
              <w:rPr>
                <w:noProof/>
              </w:rPr>
            </w:pPr>
          </w:p>
        </w:tc>
        <w:tc>
          <w:tcPr>
            <w:tcW w:w="2254" w:type="dxa"/>
            <w:vMerge/>
          </w:tcPr>
          <w:p w14:paraId="69C53EA6" w14:textId="77777777" w:rsidR="00DA0F2C" w:rsidRDefault="00DA0F2C" w:rsidP="009C57D6">
            <w:pPr>
              <w:rPr>
                <w:noProof/>
              </w:rPr>
            </w:pPr>
          </w:p>
        </w:tc>
        <w:tc>
          <w:tcPr>
            <w:tcW w:w="2254" w:type="dxa"/>
            <w:vMerge/>
          </w:tcPr>
          <w:p w14:paraId="4F014B9B" w14:textId="77777777" w:rsidR="00DA0F2C" w:rsidRDefault="00DA0F2C" w:rsidP="009C57D6">
            <w:pPr>
              <w:rPr>
                <w:noProof/>
              </w:rPr>
            </w:pPr>
          </w:p>
        </w:tc>
        <w:tc>
          <w:tcPr>
            <w:tcW w:w="2254" w:type="dxa"/>
            <w:vMerge/>
          </w:tcPr>
          <w:p w14:paraId="7FBE6953" w14:textId="77777777" w:rsidR="00DA0F2C" w:rsidRDefault="00DA0F2C" w:rsidP="009C57D6">
            <w:pPr>
              <w:rPr>
                <w:noProof/>
              </w:rPr>
            </w:pPr>
          </w:p>
        </w:tc>
      </w:tr>
      <w:tr w:rsidR="00DA0F2C" w14:paraId="7D82B731" w14:textId="77777777" w:rsidTr="009C57D6">
        <w:tc>
          <w:tcPr>
            <w:tcW w:w="2254" w:type="dxa"/>
          </w:tcPr>
          <w:p w14:paraId="6E6B537E" w14:textId="77777777" w:rsidR="00DA0F2C" w:rsidRDefault="00DA0F2C" w:rsidP="009C57D6">
            <w:pPr>
              <w:rPr>
                <w:noProof/>
              </w:rPr>
            </w:pPr>
            <w:r>
              <w:rPr>
                <w:noProof/>
              </w:rPr>
              <w:t>St 908 A</w:t>
            </w:r>
          </w:p>
        </w:tc>
        <w:tc>
          <w:tcPr>
            <w:tcW w:w="2254" w:type="dxa"/>
            <w:vMerge/>
          </w:tcPr>
          <w:p w14:paraId="266F071B" w14:textId="19260E47" w:rsidR="00DA0F2C" w:rsidRDefault="00DA0F2C" w:rsidP="009C57D6">
            <w:pPr>
              <w:rPr>
                <w:noProof/>
              </w:rPr>
            </w:pPr>
          </w:p>
        </w:tc>
        <w:tc>
          <w:tcPr>
            <w:tcW w:w="2254" w:type="dxa"/>
            <w:vMerge/>
          </w:tcPr>
          <w:p w14:paraId="0C7053E1" w14:textId="77777777" w:rsidR="00DA0F2C" w:rsidRDefault="00DA0F2C" w:rsidP="009C57D6">
            <w:pPr>
              <w:rPr>
                <w:noProof/>
              </w:rPr>
            </w:pPr>
          </w:p>
        </w:tc>
        <w:tc>
          <w:tcPr>
            <w:tcW w:w="2254" w:type="dxa"/>
            <w:vMerge/>
            <w:vAlign w:val="bottom"/>
          </w:tcPr>
          <w:p w14:paraId="4C4E93A3" w14:textId="77777777" w:rsidR="00DA0F2C" w:rsidRDefault="00DA0F2C" w:rsidP="009C57D6">
            <w:pPr>
              <w:rPr>
                <w:noProof/>
              </w:rPr>
            </w:pPr>
          </w:p>
        </w:tc>
      </w:tr>
      <w:tr w:rsidR="00DA0F2C" w14:paraId="6369428D" w14:textId="77777777" w:rsidTr="009C57D6">
        <w:tc>
          <w:tcPr>
            <w:tcW w:w="2254" w:type="dxa"/>
          </w:tcPr>
          <w:p w14:paraId="1ABAD0FC" w14:textId="77777777" w:rsidR="00DA0F2C" w:rsidRDefault="00DA0F2C" w:rsidP="009C57D6">
            <w:pPr>
              <w:rPr>
                <w:noProof/>
              </w:rPr>
            </w:pPr>
            <w:r>
              <w:rPr>
                <w:noProof/>
              </w:rPr>
              <w:t>St 908 B</w:t>
            </w:r>
          </w:p>
        </w:tc>
        <w:tc>
          <w:tcPr>
            <w:tcW w:w="2254" w:type="dxa"/>
            <w:vMerge/>
          </w:tcPr>
          <w:p w14:paraId="0BF00288" w14:textId="63FE7AC1" w:rsidR="00DA0F2C" w:rsidRDefault="00DA0F2C" w:rsidP="009C57D6">
            <w:pPr>
              <w:rPr>
                <w:noProof/>
              </w:rPr>
            </w:pPr>
          </w:p>
        </w:tc>
        <w:tc>
          <w:tcPr>
            <w:tcW w:w="2254" w:type="dxa"/>
            <w:vMerge/>
          </w:tcPr>
          <w:p w14:paraId="119DCA9D" w14:textId="77777777" w:rsidR="00DA0F2C" w:rsidRDefault="00DA0F2C" w:rsidP="009C57D6">
            <w:pPr>
              <w:rPr>
                <w:noProof/>
              </w:rPr>
            </w:pPr>
          </w:p>
        </w:tc>
        <w:tc>
          <w:tcPr>
            <w:tcW w:w="2254" w:type="dxa"/>
            <w:vMerge/>
            <w:vAlign w:val="bottom"/>
          </w:tcPr>
          <w:p w14:paraId="6D72AD24" w14:textId="77777777" w:rsidR="00DA0F2C" w:rsidRDefault="00DA0F2C" w:rsidP="009C57D6">
            <w:pPr>
              <w:rPr>
                <w:noProof/>
              </w:rPr>
            </w:pPr>
          </w:p>
        </w:tc>
      </w:tr>
      <w:tr w:rsidR="00DA0F2C" w14:paraId="6B3C6353" w14:textId="77777777" w:rsidTr="009C57D6">
        <w:tc>
          <w:tcPr>
            <w:tcW w:w="2254" w:type="dxa"/>
          </w:tcPr>
          <w:p w14:paraId="582AFA75" w14:textId="77777777" w:rsidR="00DA0F2C" w:rsidRDefault="00DA0F2C" w:rsidP="009C57D6">
            <w:pPr>
              <w:rPr>
                <w:noProof/>
              </w:rPr>
            </w:pPr>
            <w:r>
              <w:rPr>
                <w:noProof/>
              </w:rPr>
              <w:t>St 908 C</w:t>
            </w:r>
          </w:p>
        </w:tc>
        <w:tc>
          <w:tcPr>
            <w:tcW w:w="2254" w:type="dxa"/>
            <w:vMerge/>
          </w:tcPr>
          <w:p w14:paraId="03D72F2D" w14:textId="34B82A76" w:rsidR="00DA0F2C" w:rsidRDefault="00DA0F2C" w:rsidP="009C57D6">
            <w:pPr>
              <w:rPr>
                <w:noProof/>
              </w:rPr>
            </w:pPr>
          </w:p>
        </w:tc>
        <w:tc>
          <w:tcPr>
            <w:tcW w:w="2254" w:type="dxa"/>
            <w:vMerge/>
          </w:tcPr>
          <w:p w14:paraId="71398E90" w14:textId="77777777" w:rsidR="00DA0F2C" w:rsidRDefault="00DA0F2C" w:rsidP="009C57D6">
            <w:pPr>
              <w:rPr>
                <w:noProof/>
              </w:rPr>
            </w:pPr>
          </w:p>
        </w:tc>
        <w:tc>
          <w:tcPr>
            <w:tcW w:w="2254" w:type="dxa"/>
            <w:vMerge/>
            <w:vAlign w:val="bottom"/>
          </w:tcPr>
          <w:p w14:paraId="481F1383" w14:textId="77777777" w:rsidR="00DA0F2C" w:rsidRDefault="00DA0F2C" w:rsidP="009C57D6">
            <w:pPr>
              <w:rPr>
                <w:noProof/>
              </w:rPr>
            </w:pPr>
          </w:p>
        </w:tc>
      </w:tr>
      <w:tr w:rsidR="00DA0F2C" w14:paraId="3CB3A020" w14:textId="77777777" w:rsidTr="009C57D6">
        <w:tc>
          <w:tcPr>
            <w:tcW w:w="2254" w:type="dxa"/>
          </w:tcPr>
          <w:p w14:paraId="06BB6616" w14:textId="77777777" w:rsidR="00DA0F2C" w:rsidRDefault="00DA0F2C" w:rsidP="009C57D6">
            <w:pPr>
              <w:rPr>
                <w:noProof/>
              </w:rPr>
            </w:pPr>
          </w:p>
        </w:tc>
        <w:tc>
          <w:tcPr>
            <w:tcW w:w="2254" w:type="dxa"/>
            <w:vMerge/>
          </w:tcPr>
          <w:p w14:paraId="5E480214" w14:textId="77777777" w:rsidR="00DA0F2C" w:rsidRDefault="00DA0F2C" w:rsidP="009C57D6">
            <w:pPr>
              <w:rPr>
                <w:noProof/>
              </w:rPr>
            </w:pPr>
          </w:p>
        </w:tc>
        <w:tc>
          <w:tcPr>
            <w:tcW w:w="2254" w:type="dxa"/>
            <w:vMerge/>
          </w:tcPr>
          <w:p w14:paraId="0B8499ED" w14:textId="77777777" w:rsidR="00DA0F2C" w:rsidRDefault="00DA0F2C" w:rsidP="009C57D6">
            <w:pPr>
              <w:rPr>
                <w:noProof/>
              </w:rPr>
            </w:pPr>
          </w:p>
        </w:tc>
        <w:tc>
          <w:tcPr>
            <w:tcW w:w="2254" w:type="dxa"/>
            <w:vMerge/>
          </w:tcPr>
          <w:p w14:paraId="7911D8B5" w14:textId="77777777" w:rsidR="00DA0F2C" w:rsidRDefault="00DA0F2C" w:rsidP="009C57D6">
            <w:pPr>
              <w:rPr>
                <w:noProof/>
              </w:rPr>
            </w:pPr>
          </w:p>
        </w:tc>
      </w:tr>
      <w:tr w:rsidR="00DA0F2C" w14:paraId="44480BA0" w14:textId="77777777" w:rsidTr="009C57D6">
        <w:tc>
          <w:tcPr>
            <w:tcW w:w="2254" w:type="dxa"/>
          </w:tcPr>
          <w:p w14:paraId="5212B594" w14:textId="77777777" w:rsidR="00DA0F2C" w:rsidRDefault="00DA0F2C" w:rsidP="009C57D6">
            <w:pPr>
              <w:rPr>
                <w:noProof/>
              </w:rPr>
            </w:pPr>
            <w:r>
              <w:rPr>
                <w:noProof/>
              </w:rPr>
              <w:t>St 909 A</w:t>
            </w:r>
          </w:p>
        </w:tc>
        <w:tc>
          <w:tcPr>
            <w:tcW w:w="2254" w:type="dxa"/>
            <w:vMerge/>
          </w:tcPr>
          <w:p w14:paraId="32CCD352" w14:textId="1841BD5F" w:rsidR="00DA0F2C" w:rsidRDefault="00DA0F2C" w:rsidP="009C57D6">
            <w:pPr>
              <w:rPr>
                <w:noProof/>
              </w:rPr>
            </w:pPr>
          </w:p>
        </w:tc>
        <w:tc>
          <w:tcPr>
            <w:tcW w:w="2254" w:type="dxa"/>
            <w:vMerge/>
          </w:tcPr>
          <w:p w14:paraId="76D3C17C" w14:textId="77777777" w:rsidR="00DA0F2C" w:rsidRDefault="00DA0F2C" w:rsidP="009C57D6">
            <w:pPr>
              <w:rPr>
                <w:noProof/>
              </w:rPr>
            </w:pPr>
          </w:p>
        </w:tc>
        <w:tc>
          <w:tcPr>
            <w:tcW w:w="2254" w:type="dxa"/>
            <w:vMerge/>
          </w:tcPr>
          <w:p w14:paraId="34B2A3F0" w14:textId="77777777" w:rsidR="00DA0F2C" w:rsidRDefault="00DA0F2C" w:rsidP="009C57D6">
            <w:pPr>
              <w:rPr>
                <w:noProof/>
              </w:rPr>
            </w:pPr>
          </w:p>
        </w:tc>
      </w:tr>
      <w:tr w:rsidR="00DA0F2C" w14:paraId="48DF12FF" w14:textId="77777777" w:rsidTr="009C57D6">
        <w:tc>
          <w:tcPr>
            <w:tcW w:w="2254" w:type="dxa"/>
          </w:tcPr>
          <w:p w14:paraId="1AF2C002" w14:textId="77777777" w:rsidR="00DA0F2C" w:rsidRDefault="00DA0F2C" w:rsidP="009C57D6">
            <w:pPr>
              <w:rPr>
                <w:noProof/>
              </w:rPr>
            </w:pPr>
            <w:r>
              <w:rPr>
                <w:noProof/>
              </w:rPr>
              <w:t>St 909 B</w:t>
            </w:r>
          </w:p>
        </w:tc>
        <w:tc>
          <w:tcPr>
            <w:tcW w:w="2254" w:type="dxa"/>
            <w:vMerge/>
          </w:tcPr>
          <w:p w14:paraId="6DBCE01F" w14:textId="2D0AAA72" w:rsidR="00DA0F2C" w:rsidRDefault="00DA0F2C" w:rsidP="009C57D6">
            <w:pPr>
              <w:rPr>
                <w:noProof/>
              </w:rPr>
            </w:pPr>
          </w:p>
        </w:tc>
        <w:tc>
          <w:tcPr>
            <w:tcW w:w="2254" w:type="dxa"/>
            <w:vMerge/>
          </w:tcPr>
          <w:p w14:paraId="01EEE579" w14:textId="77777777" w:rsidR="00DA0F2C" w:rsidRDefault="00DA0F2C" w:rsidP="009C57D6">
            <w:pPr>
              <w:rPr>
                <w:noProof/>
              </w:rPr>
            </w:pPr>
          </w:p>
        </w:tc>
        <w:tc>
          <w:tcPr>
            <w:tcW w:w="2254" w:type="dxa"/>
            <w:vMerge/>
          </w:tcPr>
          <w:p w14:paraId="44E60F20" w14:textId="77777777" w:rsidR="00DA0F2C" w:rsidRDefault="00DA0F2C" w:rsidP="009C57D6">
            <w:pPr>
              <w:rPr>
                <w:noProof/>
              </w:rPr>
            </w:pPr>
          </w:p>
        </w:tc>
      </w:tr>
      <w:tr w:rsidR="00DA0F2C" w14:paraId="51078CDE" w14:textId="77777777" w:rsidTr="009C57D6">
        <w:tc>
          <w:tcPr>
            <w:tcW w:w="2254" w:type="dxa"/>
          </w:tcPr>
          <w:p w14:paraId="30E89F59" w14:textId="77777777" w:rsidR="00DA0F2C" w:rsidRDefault="00DA0F2C" w:rsidP="009C57D6">
            <w:pPr>
              <w:rPr>
                <w:noProof/>
              </w:rPr>
            </w:pPr>
            <w:r>
              <w:rPr>
                <w:noProof/>
              </w:rPr>
              <w:t>St 909 C</w:t>
            </w:r>
          </w:p>
        </w:tc>
        <w:tc>
          <w:tcPr>
            <w:tcW w:w="2254" w:type="dxa"/>
            <w:vMerge/>
          </w:tcPr>
          <w:p w14:paraId="1968CB8F" w14:textId="77777777" w:rsidR="00DA0F2C" w:rsidRDefault="00DA0F2C" w:rsidP="009C57D6">
            <w:pPr>
              <w:rPr>
                <w:noProof/>
              </w:rPr>
            </w:pPr>
          </w:p>
        </w:tc>
        <w:tc>
          <w:tcPr>
            <w:tcW w:w="2254" w:type="dxa"/>
            <w:vMerge/>
          </w:tcPr>
          <w:p w14:paraId="6455ED29" w14:textId="77777777" w:rsidR="00DA0F2C" w:rsidRDefault="00DA0F2C" w:rsidP="009C57D6">
            <w:pPr>
              <w:rPr>
                <w:noProof/>
              </w:rPr>
            </w:pPr>
          </w:p>
        </w:tc>
        <w:tc>
          <w:tcPr>
            <w:tcW w:w="2254" w:type="dxa"/>
            <w:vMerge/>
          </w:tcPr>
          <w:p w14:paraId="4F783149" w14:textId="77777777" w:rsidR="00DA0F2C" w:rsidRDefault="00DA0F2C" w:rsidP="009C57D6">
            <w:pPr>
              <w:rPr>
                <w:noProof/>
              </w:rPr>
            </w:pPr>
          </w:p>
        </w:tc>
      </w:tr>
    </w:tbl>
    <w:p w14:paraId="2AA83134" w14:textId="63DB34AB" w:rsidR="009F1A57" w:rsidRDefault="009F1A57" w:rsidP="009F1A57">
      <w:pPr>
        <w:pStyle w:val="Caption"/>
      </w:pPr>
      <w:r>
        <w:t>Table 3 St 907-909 Amount of KOH and H2O2 added</w:t>
      </w:r>
    </w:p>
    <w:p w14:paraId="5A3B3498" w14:textId="7C5DDE3A" w:rsidR="009C57D6" w:rsidRDefault="009C57D6" w:rsidP="009F1A57">
      <w:pPr>
        <w:rPr>
          <w:noProof/>
        </w:rPr>
      </w:pPr>
    </w:p>
    <w:p w14:paraId="333304D7" w14:textId="7D603F7B" w:rsidR="00EF267D" w:rsidRDefault="00EF267D" w:rsidP="00EF267D">
      <w:pPr>
        <w:pStyle w:val="Heading2"/>
      </w:pPr>
      <w:bookmarkStart w:id="32" w:name="_Toc31286828"/>
      <w:r>
        <w:t>Processing of samples 910-911</w:t>
      </w:r>
      <w:bookmarkEnd w:id="32"/>
    </w:p>
    <w:p w14:paraId="4EB14E81" w14:textId="031D818F" w:rsidR="002E6E53" w:rsidRDefault="002E6E53" w:rsidP="009F1A57">
      <w:pPr>
        <w:rPr>
          <w:noProof/>
        </w:rPr>
      </w:pPr>
    </w:p>
    <w:p w14:paraId="1E00047F" w14:textId="55096B5A" w:rsidR="002E6E53" w:rsidRPr="00C94E56" w:rsidRDefault="00C94E56" w:rsidP="009F1A57">
      <w:pPr>
        <w:rPr>
          <w:b/>
          <w:bCs/>
          <w:noProof/>
        </w:rPr>
      </w:pPr>
      <w:r w:rsidRPr="00C94E56">
        <w:rPr>
          <w:b/>
          <w:bCs/>
          <w:noProof/>
        </w:rPr>
        <w:t>St 910 and St 911</w:t>
      </w:r>
    </w:p>
    <w:p w14:paraId="3B44619A" w14:textId="6BC40391" w:rsidR="002E6E53" w:rsidRPr="00C94E56" w:rsidRDefault="00FE5F38" w:rsidP="009F1A57">
      <w:pPr>
        <w:rPr>
          <w:noProof/>
        </w:rPr>
      </w:pPr>
      <w:r w:rsidRPr="00C94E56">
        <w:rPr>
          <w:noProof/>
        </w:rPr>
        <w:t>2.07.2019</w:t>
      </w:r>
    </w:p>
    <w:p w14:paraId="31261903" w14:textId="007808C6" w:rsidR="002E6E53" w:rsidRDefault="004B6E6D" w:rsidP="009F1A57">
      <w:pPr>
        <w:rPr>
          <w:noProof/>
        </w:rPr>
      </w:pPr>
      <w:r>
        <w:rPr>
          <w:noProof/>
        </w:rPr>
        <w:t>Transfere the solids under the clean bench into 250 ml erlenmeyer flasks. Freeze dry for 2 days.</w:t>
      </w:r>
    </w:p>
    <w:p w14:paraId="6B8061DB" w14:textId="68C149DB" w:rsidR="009F1A57" w:rsidRPr="009F1A57" w:rsidRDefault="009C57D6" w:rsidP="009F1A57">
      <w:r>
        <w:rPr>
          <w:noProof/>
        </w:rPr>
        <w:drawing>
          <wp:inline distT="0" distB="0" distL="0" distR="0" wp14:anchorId="74B26485" wp14:editId="0BEEF1DC">
            <wp:extent cx="5731510" cy="2971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 910 and St911.jpg"/>
                    <pic:cNvPicPr/>
                  </pic:nvPicPr>
                  <pic:blipFill rotWithShape="1">
                    <a:blip r:embed="rId40" cstate="print">
                      <a:extLst>
                        <a:ext uri="{28A0092B-C50C-407E-A947-70E740481C1C}">
                          <a14:useLocalDpi xmlns:a14="http://schemas.microsoft.com/office/drawing/2010/main" val="0"/>
                        </a:ext>
                      </a:extLst>
                    </a:blip>
                    <a:srcRect b="30871"/>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02AD27AB" w14:textId="2AC54672" w:rsidR="00DA0F2C" w:rsidRDefault="00646C74" w:rsidP="00646C74">
      <w:pPr>
        <w:pStyle w:val="Caption"/>
      </w:pPr>
      <w:r>
        <w:t xml:space="preserve">Figure </w:t>
      </w:r>
      <w:fldSimple w:instr=" SEQ Figure \* ARABIC ">
        <w:r w:rsidR="009A6E9B">
          <w:rPr>
            <w:noProof/>
          </w:rPr>
          <w:t>15</w:t>
        </w:r>
      </w:fldSimple>
      <w:r>
        <w:t xml:space="preserve"> St910 and 911 in sample containers</w:t>
      </w:r>
    </w:p>
    <w:p w14:paraId="35710D19" w14:textId="08A86F42" w:rsidR="004B6E6D" w:rsidRPr="00C94E56" w:rsidRDefault="004B6E6D" w:rsidP="004B6E6D">
      <w:r w:rsidRPr="00C94E56">
        <w:t>4.07.2019</w:t>
      </w:r>
    </w:p>
    <w:p w14:paraId="40C0DC37" w14:textId="38AD9E3F" w:rsidR="004B6E6D" w:rsidRDefault="004B6E6D" w:rsidP="004B6E6D">
      <w:r>
        <w:lastRenderedPageBreak/>
        <w:t xml:space="preserve">After freeze drying take the weight of the </w:t>
      </w:r>
      <w:proofErr w:type="spellStart"/>
      <w:r>
        <w:t>tare+dry</w:t>
      </w:r>
      <w:proofErr w:type="spellEnd"/>
      <w:r>
        <w:t xml:space="preserve"> weight and put the samples in the fridge to await further processing. </w:t>
      </w:r>
    </w:p>
    <w:p w14:paraId="779CB7B1" w14:textId="523FF537" w:rsidR="006E6067" w:rsidRDefault="006E6067" w:rsidP="004B6E6D"/>
    <w:tbl>
      <w:tblPr>
        <w:tblStyle w:val="TableGrid"/>
        <w:tblW w:w="0" w:type="auto"/>
        <w:tblLook w:val="04A0" w:firstRow="1" w:lastRow="0" w:firstColumn="1" w:lastColumn="0" w:noHBand="0" w:noVBand="1"/>
      </w:tblPr>
      <w:tblGrid>
        <w:gridCol w:w="1798"/>
        <w:gridCol w:w="1856"/>
        <w:gridCol w:w="1800"/>
        <w:gridCol w:w="1793"/>
        <w:gridCol w:w="1769"/>
      </w:tblGrid>
      <w:tr w:rsidR="006E6067" w14:paraId="12FF7D10" w14:textId="77777777" w:rsidTr="0075645B">
        <w:tc>
          <w:tcPr>
            <w:tcW w:w="1798" w:type="dxa"/>
          </w:tcPr>
          <w:p w14:paraId="2A5801F6" w14:textId="77777777" w:rsidR="006E6067" w:rsidRDefault="006E6067" w:rsidP="0075645B">
            <w:pPr>
              <w:rPr>
                <w:noProof/>
              </w:rPr>
            </w:pPr>
            <w:r>
              <w:rPr>
                <w:noProof/>
              </w:rPr>
              <w:t>Sample</w:t>
            </w:r>
          </w:p>
        </w:tc>
        <w:tc>
          <w:tcPr>
            <w:tcW w:w="1856" w:type="dxa"/>
          </w:tcPr>
          <w:p w14:paraId="0D5013E9" w14:textId="77777777" w:rsidR="006E6067" w:rsidRDefault="006E6067" w:rsidP="0075645B">
            <w:pPr>
              <w:rPr>
                <w:noProof/>
              </w:rPr>
            </w:pPr>
            <w:r>
              <w:rPr>
                <w:noProof/>
              </w:rPr>
              <w:t>Weight (tare+dry sample) [g]</w:t>
            </w:r>
          </w:p>
        </w:tc>
        <w:tc>
          <w:tcPr>
            <w:tcW w:w="1800" w:type="dxa"/>
          </w:tcPr>
          <w:p w14:paraId="54188771" w14:textId="77777777" w:rsidR="006E6067" w:rsidRDefault="006E6067" w:rsidP="0075645B">
            <w:pPr>
              <w:rPr>
                <w:noProof/>
              </w:rPr>
            </w:pPr>
            <w:r>
              <w:rPr>
                <w:noProof/>
              </w:rPr>
              <w:t>Weight (tare) [g]</w:t>
            </w:r>
          </w:p>
        </w:tc>
        <w:tc>
          <w:tcPr>
            <w:tcW w:w="1793" w:type="dxa"/>
          </w:tcPr>
          <w:p w14:paraId="4C10E3ED" w14:textId="77777777" w:rsidR="006E6067" w:rsidRDefault="006E6067" w:rsidP="0075645B">
            <w:pPr>
              <w:rPr>
                <w:noProof/>
              </w:rPr>
            </w:pPr>
            <w:r>
              <w:rPr>
                <w:noProof/>
              </w:rPr>
              <w:t>Weight dry sample</w:t>
            </w:r>
          </w:p>
          <w:p w14:paraId="3F04C7D3" w14:textId="77777777" w:rsidR="006E6067" w:rsidRDefault="006E6067" w:rsidP="0075645B">
            <w:pPr>
              <w:rPr>
                <w:noProof/>
              </w:rPr>
            </w:pPr>
            <w:r>
              <w:rPr>
                <w:noProof/>
              </w:rPr>
              <w:t>[g]</w:t>
            </w:r>
          </w:p>
        </w:tc>
        <w:tc>
          <w:tcPr>
            <w:tcW w:w="1769" w:type="dxa"/>
          </w:tcPr>
          <w:p w14:paraId="3572C37E" w14:textId="77777777" w:rsidR="006E6067" w:rsidRDefault="006E6067" w:rsidP="0075645B">
            <w:pPr>
              <w:rPr>
                <w:noProof/>
              </w:rPr>
            </w:pPr>
            <w:r>
              <w:rPr>
                <w:noProof/>
              </w:rPr>
              <w:t xml:space="preserve">Average </w:t>
            </w:r>
          </w:p>
          <w:p w14:paraId="0EC28A73" w14:textId="77777777" w:rsidR="006E6067" w:rsidRDefault="006E6067" w:rsidP="0075645B">
            <w:pPr>
              <w:rPr>
                <w:noProof/>
              </w:rPr>
            </w:pPr>
            <w:r>
              <w:rPr>
                <w:noProof/>
              </w:rPr>
              <w:t>dry weight</w:t>
            </w:r>
          </w:p>
          <w:p w14:paraId="584610CD" w14:textId="77777777" w:rsidR="006E6067" w:rsidRDefault="006E6067" w:rsidP="0075645B">
            <w:pPr>
              <w:rPr>
                <w:noProof/>
              </w:rPr>
            </w:pPr>
            <w:r>
              <w:rPr>
                <w:noProof/>
              </w:rPr>
              <w:t>[g]</w:t>
            </w:r>
          </w:p>
        </w:tc>
      </w:tr>
      <w:tr w:rsidR="0090104D" w14:paraId="7303A37E" w14:textId="77777777" w:rsidTr="0075645B">
        <w:tc>
          <w:tcPr>
            <w:tcW w:w="1798" w:type="dxa"/>
          </w:tcPr>
          <w:p w14:paraId="6E6D9A90" w14:textId="79169EF8" w:rsidR="0090104D" w:rsidRDefault="0090104D" w:rsidP="0090104D">
            <w:pPr>
              <w:rPr>
                <w:noProof/>
              </w:rPr>
            </w:pPr>
            <w:r>
              <w:rPr>
                <w:noProof/>
              </w:rPr>
              <w:t>St 910 A</w:t>
            </w:r>
          </w:p>
        </w:tc>
        <w:tc>
          <w:tcPr>
            <w:tcW w:w="1856" w:type="dxa"/>
          </w:tcPr>
          <w:p w14:paraId="7DCF78A6" w14:textId="25803CC5" w:rsidR="0090104D" w:rsidRDefault="0090104D" w:rsidP="0090104D">
            <w:pPr>
              <w:rPr>
                <w:noProof/>
              </w:rPr>
            </w:pPr>
            <w:r>
              <w:rPr>
                <w:noProof/>
              </w:rPr>
              <w:t>114,2452</w:t>
            </w:r>
          </w:p>
        </w:tc>
        <w:tc>
          <w:tcPr>
            <w:tcW w:w="1800" w:type="dxa"/>
          </w:tcPr>
          <w:p w14:paraId="1B547FB4" w14:textId="1AB6B2A3" w:rsidR="0090104D" w:rsidRDefault="0090104D" w:rsidP="0090104D">
            <w:pPr>
              <w:rPr>
                <w:noProof/>
              </w:rPr>
            </w:pPr>
            <w:r>
              <w:rPr>
                <w:noProof/>
              </w:rPr>
              <w:t>114,2260</w:t>
            </w:r>
          </w:p>
        </w:tc>
        <w:tc>
          <w:tcPr>
            <w:tcW w:w="1793" w:type="dxa"/>
            <w:vAlign w:val="bottom"/>
          </w:tcPr>
          <w:p w14:paraId="13B3D890" w14:textId="03F48326" w:rsidR="0090104D" w:rsidRDefault="0090104D" w:rsidP="0090104D">
            <w:pPr>
              <w:rPr>
                <w:noProof/>
              </w:rPr>
            </w:pPr>
            <w:r>
              <w:rPr>
                <w:rFonts w:ascii="Calibri" w:hAnsi="Calibri" w:cs="Calibri"/>
                <w:color w:val="000000"/>
              </w:rPr>
              <w:t>0.0192</w:t>
            </w:r>
          </w:p>
        </w:tc>
        <w:tc>
          <w:tcPr>
            <w:tcW w:w="1769" w:type="dxa"/>
            <w:vMerge w:val="restart"/>
          </w:tcPr>
          <w:p w14:paraId="339709B0" w14:textId="3A3D769D" w:rsidR="003605C1" w:rsidRDefault="003605C1" w:rsidP="003605C1">
            <w:pPr>
              <w:rPr>
                <w:rFonts w:ascii="Calibri" w:hAnsi="Calibri" w:cs="Calibri"/>
                <w:color w:val="000000"/>
              </w:rPr>
            </w:pPr>
            <w:r>
              <w:rPr>
                <w:rFonts w:ascii="Calibri" w:hAnsi="Calibri" w:cs="Calibri"/>
                <w:color w:val="000000"/>
              </w:rPr>
              <w:t>0.02</w:t>
            </w:r>
          </w:p>
          <w:p w14:paraId="7587BA51" w14:textId="0C5F6137" w:rsidR="0090104D" w:rsidRDefault="0090104D" w:rsidP="0090104D">
            <w:pPr>
              <w:rPr>
                <w:noProof/>
              </w:rPr>
            </w:pPr>
          </w:p>
        </w:tc>
      </w:tr>
      <w:tr w:rsidR="0090104D" w14:paraId="0C1D5A12" w14:textId="77777777" w:rsidTr="0075645B">
        <w:tc>
          <w:tcPr>
            <w:tcW w:w="1798" w:type="dxa"/>
          </w:tcPr>
          <w:p w14:paraId="6DA41288" w14:textId="4994CA3D" w:rsidR="0090104D" w:rsidRDefault="0090104D" w:rsidP="0090104D">
            <w:pPr>
              <w:rPr>
                <w:noProof/>
              </w:rPr>
            </w:pPr>
            <w:r>
              <w:rPr>
                <w:noProof/>
              </w:rPr>
              <w:t>St 910 B</w:t>
            </w:r>
          </w:p>
        </w:tc>
        <w:tc>
          <w:tcPr>
            <w:tcW w:w="1856" w:type="dxa"/>
          </w:tcPr>
          <w:p w14:paraId="4A67CBB0" w14:textId="13BD2355" w:rsidR="0090104D" w:rsidRDefault="0090104D" w:rsidP="0090104D">
            <w:pPr>
              <w:rPr>
                <w:noProof/>
              </w:rPr>
            </w:pPr>
            <w:r>
              <w:rPr>
                <w:noProof/>
              </w:rPr>
              <w:t>136,3754</w:t>
            </w:r>
          </w:p>
        </w:tc>
        <w:tc>
          <w:tcPr>
            <w:tcW w:w="1800" w:type="dxa"/>
          </w:tcPr>
          <w:p w14:paraId="0AFE0884" w14:textId="3458769C" w:rsidR="0090104D" w:rsidRDefault="0090104D" w:rsidP="0090104D">
            <w:pPr>
              <w:rPr>
                <w:noProof/>
              </w:rPr>
            </w:pPr>
            <w:r>
              <w:rPr>
                <w:noProof/>
              </w:rPr>
              <w:t>136,3544</w:t>
            </w:r>
          </w:p>
        </w:tc>
        <w:tc>
          <w:tcPr>
            <w:tcW w:w="1793" w:type="dxa"/>
            <w:vAlign w:val="bottom"/>
          </w:tcPr>
          <w:p w14:paraId="4E9960CE" w14:textId="5657FF34" w:rsidR="0090104D" w:rsidRDefault="0090104D" w:rsidP="0090104D">
            <w:pPr>
              <w:rPr>
                <w:noProof/>
              </w:rPr>
            </w:pPr>
            <w:r>
              <w:rPr>
                <w:rFonts w:ascii="Calibri" w:hAnsi="Calibri" w:cs="Calibri"/>
                <w:color w:val="000000"/>
              </w:rPr>
              <w:t>0.021</w:t>
            </w:r>
          </w:p>
        </w:tc>
        <w:tc>
          <w:tcPr>
            <w:tcW w:w="1769" w:type="dxa"/>
            <w:vMerge/>
          </w:tcPr>
          <w:p w14:paraId="6D23A928" w14:textId="77777777" w:rsidR="0090104D" w:rsidRDefault="0090104D" w:rsidP="0090104D">
            <w:pPr>
              <w:rPr>
                <w:noProof/>
              </w:rPr>
            </w:pPr>
          </w:p>
        </w:tc>
      </w:tr>
      <w:tr w:rsidR="0090104D" w14:paraId="67BE3791" w14:textId="77777777" w:rsidTr="0075645B">
        <w:tc>
          <w:tcPr>
            <w:tcW w:w="1798" w:type="dxa"/>
          </w:tcPr>
          <w:p w14:paraId="5D1525CD" w14:textId="4EA6DF9E" w:rsidR="0090104D" w:rsidRDefault="0090104D" w:rsidP="0090104D">
            <w:pPr>
              <w:rPr>
                <w:noProof/>
              </w:rPr>
            </w:pPr>
            <w:r>
              <w:rPr>
                <w:noProof/>
              </w:rPr>
              <w:t>St 910 C</w:t>
            </w:r>
          </w:p>
        </w:tc>
        <w:tc>
          <w:tcPr>
            <w:tcW w:w="1856" w:type="dxa"/>
          </w:tcPr>
          <w:p w14:paraId="0F580B55" w14:textId="098374DF" w:rsidR="0090104D" w:rsidRDefault="0090104D" w:rsidP="0090104D">
            <w:pPr>
              <w:rPr>
                <w:noProof/>
              </w:rPr>
            </w:pPr>
            <w:r>
              <w:rPr>
                <w:noProof/>
              </w:rPr>
              <w:t>113,1500</w:t>
            </w:r>
          </w:p>
        </w:tc>
        <w:tc>
          <w:tcPr>
            <w:tcW w:w="1800" w:type="dxa"/>
          </w:tcPr>
          <w:p w14:paraId="3FB777E6" w14:textId="676AE975" w:rsidR="0090104D" w:rsidRDefault="0090104D" w:rsidP="0090104D">
            <w:pPr>
              <w:rPr>
                <w:noProof/>
              </w:rPr>
            </w:pPr>
            <w:r>
              <w:rPr>
                <w:noProof/>
              </w:rPr>
              <w:t>113,1220</w:t>
            </w:r>
          </w:p>
        </w:tc>
        <w:tc>
          <w:tcPr>
            <w:tcW w:w="1793" w:type="dxa"/>
            <w:vAlign w:val="bottom"/>
          </w:tcPr>
          <w:p w14:paraId="7C7F78FC" w14:textId="08E642CA" w:rsidR="0090104D" w:rsidRDefault="0090104D" w:rsidP="0090104D">
            <w:pPr>
              <w:rPr>
                <w:noProof/>
              </w:rPr>
            </w:pPr>
            <w:r>
              <w:rPr>
                <w:rFonts w:ascii="Calibri" w:hAnsi="Calibri" w:cs="Calibri"/>
                <w:color w:val="000000"/>
              </w:rPr>
              <w:t>0.028</w:t>
            </w:r>
          </w:p>
        </w:tc>
        <w:tc>
          <w:tcPr>
            <w:tcW w:w="1769" w:type="dxa"/>
            <w:vMerge/>
          </w:tcPr>
          <w:p w14:paraId="415151DC" w14:textId="77777777" w:rsidR="0090104D" w:rsidRDefault="0090104D" w:rsidP="0090104D">
            <w:pPr>
              <w:rPr>
                <w:noProof/>
              </w:rPr>
            </w:pPr>
          </w:p>
        </w:tc>
      </w:tr>
      <w:tr w:rsidR="0090104D" w14:paraId="37EC8A76" w14:textId="77777777" w:rsidTr="003605C1">
        <w:tc>
          <w:tcPr>
            <w:tcW w:w="1798" w:type="dxa"/>
          </w:tcPr>
          <w:p w14:paraId="07669CEE" w14:textId="77777777" w:rsidR="0090104D" w:rsidRDefault="0090104D" w:rsidP="0090104D">
            <w:pPr>
              <w:rPr>
                <w:noProof/>
              </w:rPr>
            </w:pPr>
          </w:p>
        </w:tc>
        <w:tc>
          <w:tcPr>
            <w:tcW w:w="1856" w:type="dxa"/>
          </w:tcPr>
          <w:p w14:paraId="069F157B" w14:textId="77777777" w:rsidR="0090104D" w:rsidRDefault="0090104D" w:rsidP="0090104D">
            <w:pPr>
              <w:rPr>
                <w:noProof/>
              </w:rPr>
            </w:pPr>
          </w:p>
        </w:tc>
        <w:tc>
          <w:tcPr>
            <w:tcW w:w="1800" w:type="dxa"/>
          </w:tcPr>
          <w:p w14:paraId="2007B9F2" w14:textId="77777777" w:rsidR="0090104D" w:rsidRDefault="0090104D" w:rsidP="0090104D">
            <w:pPr>
              <w:rPr>
                <w:noProof/>
              </w:rPr>
            </w:pPr>
          </w:p>
        </w:tc>
        <w:tc>
          <w:tcPr>
            <w:tcW w:w="1793" w:type="dxa"/>
            <w:vAlign w:val="bottom"/>
          </w:tcPr>
          <w:p w14:paraId="63753D79" w14:textId="09B299B7" w:rsidR="0090104D" w:rsidRDefault="0090104D" w:rsidP="0090104D">
            <w:pPr>
              <w:rPr>
                <w:noProof/>
              </w:rPr>
            </w:pPr>
          </w:p>
        </w:tc>
        <w:tc>
          <w:tcPr>
            <w:tcW w:w="1769" w:type="dxa"/>
          </w:tcPr>
          <w:p w14:paraId="23C42C84" w14:textId="77777777" w:rsidR="0090104D" w:rsidRDefault="0090104D" w:rsidP="0090104D">
            <w:pPr>
              <w:rPr>
                <w:noProof/>
              </w:rPr>
            </w:pPr>
          </w:p>
        </w:tc>
      </w:tr>
      <w:tr w:rsidR="0090104D" w14:paraId="723D8D26" w14:textId="77777777" w:rsidTr="0075645B">
        <w:tc>
          <w:tcPr>
            <w:tcW w:w="1798" w:type="dxa"/>
          </w:tcPr>
          <w:p w14:paraId="0888A7CA" w14:textId="70AFD604" w:rsidR="0090104D" w:rsidRDefault="0090104D" w:rsidP="0090104D">
            <w:pPr>
              <w:rPr>
                <w:noProof/>
              </w:rPr>
            </w:pPr>
            <w:r>
              <w:rPr>
                <w:noProof/>
              </w:rPr>
              <w:t>St 911 A</w:t>
            </w:r>
          </w:p>
        </w:tc>
        <w:tc>
          <w:tcPr>
            <w:tcW w:w="1856" w:type="dxa"/>
          </w:tcPr>
          <w:p w14:paraId="7D999877" w14:textId="414CA7BD" w:rsidR="0090104D" w:rsidRDefault="0090104D" w:rsidP="0090104D">
            <w:pPr>
              <w:rPr>
                <w:noProof/>
              </w:rPr>
            </w:pPr>
            <w:r>
              <w:rPr>
                <w:noProof/>
              </w:rPr>
              <w:t>126,4195</w:t>
            </w:r>
          </w:p>
        </w:tc>
        <w:tc>
          <w:tcPr>
            <w:tcW w:w="1800" w:type="dxa"/>
          </w:tcPr>
          <w:p w14:paraId="087B1441" w14:textId="7E13A213" w:rsidR="0090104D" w:rsidRDefault="0090104D" w:rsidP="0090104D">
            <w:pPr>
              <w:rPr>
                <w:noProof/>
              </w:rPr>
            </w:pPr>
            <w:r>
              <w:rPr>
                <w:noProof/>
              </w:rPr>
              <w:t>126,3825</w:t>
            </w:r>
          </w:p>
        </w:tc>
        <w:tc>
          <w:tcPr>
            <w:tcW w:w="1793" w:type="dxa"/>
            <w:vAlign w:val="bottom"/>
          </w:tcPr>
          <w:p w14:paraId="74C4C160" w14:textId="0D6582FB" w:rsidR="0090104D" w:rsidRDefault="0090104D" w:rsidP="0090104D">
            <w:pPr>
              <w:rPr>
                <w:noProof/>
              </w:rPr>
            </w:pPr>
            <w:r>
              <w:rPr>
                <w:rFonts w:ascii="Calibri" w:hAnsi="Calibri" w:cs="Calibri"/>
                <w:color w:val="000000"/>
              </w:rPr>
              <w:t>0.0370</w:t>
            </w:r>
          </w:p>
        </w:tc>
        <w:tc>
          <w:tcPr>
            <w:tcW w:w="1769" w:type="dxa"/>
            <w:vMerge w:val="restart"/>
          </w:tcPr>
          <w:p w14:paraId="6E4C5BC2" w14:textId="0B55DCF8" w:rsidR="003605C1" w:rsidRDefault="003605C1" w:rsidP="003605C1">
            <w:pPr>
              <w:rPr>
                <w:rFonts w:ascii="Calibri" w:hAnsi="Calibri" w:cs="Calibri"/>
                <w:color w:val="000000"/>
              </w:rPr>
            </w:pPr>
            <w:r>
              <w:rPr>
                <w:rFonts w:ascii="Calibri" w:hAnsi="Calibri" w:cs="Calibri"/>
                <w:color w:val="000000"/>
              </w:rPr>
              <w:t>0.0</w:t>
            </w:r>
            <w:r w:rsidR="00C94E56">
              <w:rPr>
                <w:rFonts w:ascii="Calibri" w:hAnsi="Calibri" w:cs="Calibri"/>
                <w:color w:val="000000"/>
              </w:rPr>
              <w:t>6</w:t>
            </w:r>
          </w:p>
          <w:p w14:paraId="3B3B6FD2" w14:textId="42212EAE" w:rsidR="0090104D" w:rsidRDefault="0090104D" w:rsidP="0090104D">
            <w:pPr>
              <w:rPr>
                <w:noProof/>
              </w:rPr>
            </w:pPr>
          </w:p>
        </w:tc>
      </w:tr>
      <w:tr w:rsidR="0090104D" w14:paraId="337975C8" w14:textId="77777777" w:rsidTr="0075645B">
        <w:tc>
          <w:tcPr>
            <w:tcW w:w="1798" w:type="dxa"/>
          </w:tcPr>
          <w:p w14:paraId="3E5CDE0B" w14:textId="1CF9C776" w:rsidR="0090104D" w:rsidRDefault="0090104D" w:rsidP="0090104D">
            <w:pPr>
              <w:rPr>
                <w:noProof/>
              </w:rPr>
            </w:pPr>
            <w:r>
              <w:rPr>
                <w:noProof/>
              </w:rPr>
              <w:t>St 911 B</w:t>
            </w:r>
          </w:p>
        </w:tc>
        <w:tc>
          <w:tcPr>
            <w:tcW w:w="1856" w:type="dxa"/>
          </w:tcPr>
          <w:p w14:paraId="0BBF33ED" w14:textId="7CE83CB1" w:rsidR="0090104D" w:rsidRDefault="0090104D" w:rsidP="0090104D">
            <w:pPr>
              <w:rPr>
                <w:noProof/>
              </w:rPr>
            </w:pPr>
            <w:r>
              <w:rPr>
                <w:noProof/>
              </w:rPr>
              <w:t>114,7325</w:t>
            </w:r>
          </w:p>
        </w:tc>
        <w:tc>
          <w:tcPr>
            <w:tcW w:w="1800" w:type="dxa"/>
          </w:tcPr>
          <w:p w14:paraId="4137BC1A" w14:textId="44525C65" w:rsidR="0090104D" w:rsidRDefault="0090104D" w:rsidP="0090104D">
            <w:pPr>
              <w:rPr>
                <w:noProof/>
              </w:rPr>
            </w:pPr>
            <w:r>
              <w:rPr>
                <w:noProof/>
              </w:rPr>
              <w:t>114,6764</w:t>
            </w:r>
          </w:p>
        </w:tc>
        <w:tc>
          <w:tcPr>
            <w:tcW w:w="1793" w:type="dxa"/>
            <w:vAlign w:val="bottom"/>
          </w:tcPr>
          <w:p w14:paraId="12380358" w14:textId="742B0CDE" w:rsidR="0090104D" w:rsidRDefault="0090104D" w:rsidP="0090104D">
            <w:pPr>
              <w:rPr>
                <w:noProof/>
              </w:rPr>
            </w:pPr>
            <w:r>
              <w:rPr>
                <w:rFonts w:ascii="Calibri" w:hAnsi="Calibri" w:cs="Calibri"/>
                <w:color w:val="000000"/>
              </w:rPr>
              <w:t>0.0561</w:t>
            </w:r>
          </w:p>
        </w:tc>
        <w:tc>
          <w:tcPr>
            <w:tcW w:w="1769" w:type="dxa"/>
            <w:vMerge/>
          </w:tcPr>
          <w:p w14:paraId="09E50EE7" w14:textId="77777777" w:rsidR="0090104D" w:rsidRDefault="0090104D" w:rsidP="0090104D">
            <w:pPr>
              <w:rPr>
                <w:noProof/>
              </w:rPr>
            </w:pPr>
          </w:p>
        </w:tc>
      </w:tr>
      <w:tr w:rsidR="0090104D" w14:paraId="59B94EC3" w14:textId="77777777" w:rsidTr="0075645B">
        <w:tc>
          <w:tcPr>
            <w:tcW w:w="1798" w:type="dxa"/>
          </w:tcPr>
          <w:p w14:paraId="55A84688" w14:textId="76E6B02E" w:rsidR="0090104D" w:rsidRDefault="0090104D" w:rsidP="0090104D">
            <w:pPr>
              <w:rPr>
                <w:noProof/>
              </w:rPr>
            </w:pPr>
            <w:r>
              <w:rPr>
                <w:noProof/>
              </w:rPr>
              <w:t>St 911 C</w:t>
            </w:r>
          </w:p>
        </w:tc>
        <w:tc>
          <w:tcPr>
            <w:tcW w:w="1856" w:type="dxa"/>
          </w:tcPr>
          <w:p w14:paraId="33A6B72F" w14:textId="629D2BE6" w:rsidR="0090104D" w:rsidRDefault="0090104D" w:rsidP="0090104D">
            <w:pPr>
              <w:rPr>
                <w:noProof/>
              </w:rPr>
            </w:pPr>
            <w:r>
              <w:rPr>
                <w:noProof/>
              </w:rPr>
              <w:t>133,7741</w:t>
            </w:r>
          </w:p>
        </w:tc>
        <w:tc>
          <w:tcPr>
            <w:tcW w:w="1800" w:type="dxa"/>
          </w:tcPr>
          <w:p w14:paraId="1DCE4F82" w14:textId="6A27CBA2" w:rsidR="0090104D" w:rsidRDefault="0090104D" w:rsidP="0090104D">
            <w:pPr>
              <w:rPr>
                <w:noProof/>
              </w:rPr>
            </w:pPr>
            <w:r>
              <w:rPr>
                <w:noProof/>
              </w:rPr>
              <w:t>133,6990</w:t>
            </w:r>
          </w:p>
        </w:tc>
        <w:tc>
          <w:tcPr>
            <w:tcW w:w="1793" w:type="dxa"/>
            <w:vAlign w:val="bottom"/>
          </w:tcPr>
          <w:p w14:paraId="0ECCE201" w14:textId="32999503" w:rsidR="0090104D" w:rsidRDefault="0090104D" w:rsidP="0090104D">
            <w:pPr>
              <w:rPr>
                <w:noProof/>
              </w:rPr>
            </w:pPr>
            <w:r>
              <w:rPr>
                <w:rFonts w:ascii="Calibri" w:hAnsi="Calibri" w:cs="Calibri"/>
                <w:color w:val="000000"/>
              </w:rPr>
              <w:t>0.0751</w:t>
            </w:r>
          </w:p>
        </w:tc>
        <w:tc>
          <w:tcPr>
            <w:tcW w:w="1769" w:type="dxa"/>
            <w:vMerge/>
          </w:tcPr>
          <w:p w14:paraId="6507078B" w14:textId="77777777" w:rsidR="0090104D" w:rsidRDefault="0090104D" w:rsidP="0090104D">
            <w:pPr>
              <w:rPr>
                <w:noProof/>
              </w:rPr>
            </w:pPr>
          </w:p>
        </w:tc>
      </w:tr>
      <w:tr w:rsidR="0090104D" w14:paraId="60EE3D64" w14:textId="77777777" w:rsidTr="0075645B">
        <w:tc>
          <w:tcPr>
            <w:tcW w:w="1798" w:type="dxa"/>
          </w:tcPr>
          <w:p w14:paraId="4BA6A894" w14:textId="77777777" w:rsidR="0090104D" w:rsidRDefault="0090104D" w:rsidP="0090104D">
            <w:pPr>
              <w:rPr>
                <w:noProof/>
              </w:rPr>
            </w:pPr>
          </w:p>
        </w:tc>
        <w:tc>
          <w:tcPr>
            <w:tcW w:w="1856" w:type="dxa"/>
          </w:tcPr>
          <w:p w14:paraId="539E1898" w14:textId="77777777" w:rsidR="0090104D" w:rsidRDefault="0090104D" w:rsidP="0090104D">
            <w:pPr>
              <w:rPr>
                <w:noProof/>
              </w:rPr>
            </w:pPr>
          </w:p>
        </w:tc>
        <w:tc>
          <w:tcPr>
            <w:tcW w:w="1800" w:type="dxa"/>
          </w:tcPr>
          <w:p w14:paraId="73226F75" w14:textId="77777777" w:rsidR="0090104D" w:rsidRDefault="0090104D" w:rsidP="0090104D">
            <w:pPr>
              <w:rPr>
                <w:noProof/>
              </w:rPr>
            </w:pPr>
          </w:p>
        </w:tc>
        <w:tc>
          <w:tcPr>
            <w:tcW w:w="1793" w:type="dxa"/>
            <w:vAlign w:val="bottom"/>
          </w:tcPr>
          <w:p w14:paraId="0B1ADF75" w14:textId="23BFBA94" w:rsidR="0090104D" w:rsidRDefault="0090104D" w:rsidP="0090104D">
            <w:pPr>
              <w:rPr>
                <w:noProof/>
              </w:rPr>
            </w:pPr>
          </w:p>
        </w:tc>
        <w:tc>
          <w:tcPr>
            <w:tcW w:w="1769" w:type="dxa"/>
          </w:tcPr>
          <w:p w14:paraId="20FB3A09" w14:textId="77777777" w:rsidR="0090104D" w:rsidRDefault="0090104D" w:rsidP="0090104D">
            <w:pPr>
              <w:rPr>
                <w:noProof/>
              </w:rPr>
            </w:pPr>
          </w:p>
        </w:tc>
      </w:tr>
      <w:tr w:rsidR="0090104D" w14:paraId="2858FCEC" w14:textId="77777777" w:rsidTr="0075645B">
        <w:tc>
          <w:tcPr>
            <w:tcW w:w="1798" w:type="dxa"/>
          </w:tcPr>
          <w:p w14:paraId="6D713812" w14:textId="75D7C1A2" w:rsidR="0090104D" w:rsidRDefault="0090104D" w:rsidP="0090104D">
            <w:pPr>
              <w:rPr>
                <w:noProof/>
              </w:rPr>
            </w:pPr>
            <w:r>
              <w:rPr>
                <w:noProof/>
              </w:rPr>
              <w:t>Blank</w:t>
            </w:r>
          </w:p>
        </w:tc>
        <w:tc>
          <w:tcPr>
            <w:tcW w:w="1856" w:type="dxa"/>
          </w:tcPr>
          <w:p w14:paraId="2B80E9A0" w14:textId="27B5EE4D" w:rsidR="0090104D" w:rsidRDefault="0090104D" w:rsidP="0090104D">
            <w:pPr>
              <w:rPr>
                <w:noProof/>
              </w:rPr>
            </w:pPr>
            <w:r>
              <w:rPr>
                <w:noProof/>
              </w:rPr>
              <w:t>121,3685</w:t>
            </w:r>
          </w:p>
        </w:tc>
        <w:tc>
          <w:tcPr>
            <w:tcW w:w="1800" w:type="dxa"/>
          </w:tcPr>
          <w:p w14:paraId="0B8F65F0" w14:textId="25D2D0A6" w:rsidR="0090104D" w:rsidRDefault="0090104D" w:rsidP="0090104D">
            <w:pPr>
              <w:rPr>
                <w:noProof/>
              </w:rPr>
            </w:pPr>
            <w:r>
              <w:rPr>
                <w:noProof/>
              </w:rPr>
              <w:t>121,3602</w:t>
            </w:r>
          </w:p>
        </w:tc>
        <w:tc>
          <w:tcPr>
            <w:tcW w:w="1793" w:type="dxa"/>
            <w:vAlign w:val="bottom"/>
          </w:tcPr>
          <w:p w14:paraId="17464E41" w14:textId="31684F2F" w:rsidR="0090104D" w:rsidRDefault="0090104D" w:rsidP="0090104D">
            <w:pPr>
              <w:rPr>
                <w:noProof/>
              </w:rPr>
            </w:pPr>
            <w:r>
              <w:rPr>
                <w:rFonts w:ascii="Calibri" w:hAnsi="Calibri" w:cs="Calibri"/>
                <w:color w:val="000000"/>
              </w:rPr>
              <w:t>0.0083</w:t>
            </w:r>
          </w:p>
        </w:tc>
        <w:tc>
          <w:tcPr>
            <w:tcW w:w="1769" w:type="dxa"/>
          </w:tcPr>
          <w:p w14:paraId="7F34D193" w14:textId="77777777" w:rsidR="0090104D" w:rsidRDefault="0090104D" w:rsidP="0090104D">
            <w:pPr>
              <w:rPr>
                <w:noProof/>
              </w:rPr>
            </w:pPr>
          </w:p>
        </w:tc>
      </w:tr>
    </w:tbl>
    <w:p w14:paraId="7AAF18D1" w14:textId="69E6185C" w:rsidR="006E6067" w:rsidRDefault="006E6067" w:rsidP="004B6E6D"/>
    <w:p w14:paraId="3B4164A1" w14:textId="13CCE65E" w:rsidR="0075645B" w:rsidRDefault="0075645B" w:rsidP="004B6E6D">
      <w:r>
        <w:t>22/7/19</w:t>
      </w:r>
    </w:p>
    <w:p w14:paraId="5B3331F9" w14:textId="7318D90E" w:rsidR="0075645B" w:rsidRDefault="0075645B" w:rsidP="0075645B">
      <w:r>
        <w:t xml:space="preserve">20 ml of 10 % KOH was added into each of the bottles and incubated at 40 </w:t>
      </w:r>
      <w:r>
        <w:rPr>
          <w:rFonts w:cstheme="minorHAnsi"/>
        </w:rPr>
        <w:t>°</w:t>
      </w:r>
      <w:r>
        <w:t xml:space="preserve">C (without shaking) for </w:t>
      </w:r>
      <w:r w:rsidR="00874AA9">
        <w:t>48</w:t>
      </w:r>
      <w:r>
        <w:t xml:space="preserve"> hours.</w:t>
      </w:r>
    </w:p>
    <w:p w14:paraId="01DDE01F" w14:textId="77777777" w:rsidR="00C94E56" w:rsidRDefault="00C94E56" w:rsidP="0075645B">
      <w:r>
        <w:t>24/7/19</w:t>
      </w:r>
    </w:p>
    <w:p w14:paraId="1B4BEBE5" w14:textId="050A9F37" w:rsidR="00874AA9" w:rsidRDefault="00874AA9" w:rsidP="0075645B">
      <w:r>
        <w:t xml:space="preserve">Into St 910 and into the blank 10 ml of H2O2 (30 %) was added and into St 911 20 ml of H2O2 (30 %) was added. </w:t>
      </w:r>
      <w:r w:rsidR="00C94E56">
        <w:t xml:space="preserve">Incubate the samples for 24 hours at RT and 24 hours at 40 </w:t>
      </w:r>
      <w:r w:rsidR="00C94E56">
        <w:rPr>
          <w:rFonts w:cstheme="minorHAnsi"/>
        </w:rPr>
        <w:t>°</w:t>
      </w:r>
      <w:r w:rsidR="00C94E56">
        <w:t xml:space="preserve">C.  </w:t>
      </w:r>
    </w:p>
    <w:p w14:paraId="7173420A" w14:textId="34A55563" w:rsidR="00C94E56" w:rsidRDefault="00C94E56" w:rsidP="0075645B">
      <w:r>
        <w:t>26/7/19</w:t>
      </w:r>
    </w:p>
    <w:p w14:paraId="7B118BB3" w14:textId="55190807" w:rsidR="00C94E56" w:rsidRDefault="00C94E56" w:rsidP="0075645B">
      <w:r>
        <w:t xml:space="preserve">Filter the samples St910 and the blank directly on </w:t>
      </w:r>
      <w:bookmarkStart w:id="33" w:name="_Hlk29376940"/>
      <w:r>
        <w:t>nitrocellulose membrane filters</w:t>
      </w:r>
      <w:bookmarkEnd w:id="33"/>
      <w:r>
        <w:t xml:space="preserve">. Prefilter samples St911 though a 125 um metal mesh first before transferring the remaining solids onto nitrocellulose membrane filters. </w:t>
      </w:r>
    </w:p>
    <w:p w14:paraId="70703DCD" w14:textId="23978751" w:rsidR="00EF267D" w:rsidRDefault="00EF267D" w:rsidP="00EF267D">
      <w:pPr>
        <w:pStyle w:val="Heading2"/>
      </w:pPr>
      <w:bookmarkStart w:id="34" w:name="_Toc31286829"/>
      <w:r>
        <w:t>Processing of samples 912-914</w:t>
      </w:r>
      <w:bookmarkEnd w:id="34"/>
    </w:p>
    <w:p w14:paraId="3C55E217" w14:textId="77777777" w:rsidR="00C94E56" w:rsidRDefault="00C94E56" w:rsidP="0075645B"/>
    <w:p w14:paraId="350217D4" w14:textId="52A9BF34" w:rsidR="00C94E56" w:rsidRPr="00C94E56" w:rsidRDefault="00C94E56" w:rsidP="0075645B">
      <w:pPr>
        <w:rPr>
          <w:b/>
          <w:bCs/>
        </w:rPr>
      </w:pPr>
      <w:r w:rsidRPr="00C94E56">
        <w:rPr>
          <w:b/>
          <w:bCs/>
        </w:rPr>
        <w:t xml:space="preserve">St 912 - 914 </w:t>
      </w:r>
    </w:p>
    <w:p w14:paraId="064CC18F" w14:textId="6ACC2707" w:rsidR="0075645B" w:rsidRDefault="0075645B" w:rsidP="0075645B">
      <w:r>
        <w:t>22/7/19</w:t>
      </w:r>
    </w:p>
    <w:p w14:paraId="3EA5ED4F" w14:textId="7B7FCD0A" w:rsidR="0075645B" w:rsidRDefault="0075645B" w:rsidP="0075645B">
      <w:r>
        <w:t xml:space="preserve">Process 912-914. A blank was taken onboard while taking the samples; </w:t>
      </w:r>
      <w:r w:rsidR="00874AA9">
        <w:t>10</w:t>
      </w:r>
      <w:r>
        <w:t xml:space="preserve">00 ml plastic containers (same as for samples) were filled half way with </w:t>
      </w:r>
      <w:proofErr w:type="spellStart"/>
      <w:r>
        <w:t>milli</w:t>
      </w:r>
      <w:r w:rsidR="00874AA9">
        <w:t>Q</w:t>
      </w:r>
      <w:proofErr w:type="spellEnd"/>
      <w:r>
        <w:t xml:space="preserve"> water prior to sampling. During sampling the container was opened and kept open during the entire sampling process. The blank water samples were treated the same way as </w:t>
      </w:r>
      <w:r w:rsidR="00874AA9">
        <w:t xml:space="preserve">the </w:t>
      </w:r>
      <w:r>
        <w:t xml:space="preserve">samples. </w:t>
      </w:r>
    </w:p>
    <w:p w14:paraId="70EA02F3" w14:textId="5C800A1A" w:rsidR="00E82AA3" w:rsidRDefault="00E82AA3" w:rsidP="0075645B"/>
    <w:p w14:paraId="2CD9072E" w14:textId="77777777" w:rsidR="00E82AA3" w:rsidRDefault="00E82AA3" w:rsidP="0075645B">
      <w:pPr>
        <w:rPr>
          <w:noProof/>
        </w:rPr>
      </w:pPr>
    </w:p>
    <w:p w14:paraId="371081F4" w14:textId="0400325B" w:rsidR="00E82AA3" w:rsidRDefault="00E82AA3" w:rsidP="0075645B">
      <w:r>
        <w:rPr>
          <w:noProof/>
        </w:rPr>
        <w:lastRenderedPageBreak/>
        <w:drawing>
          <wp:inline distT="0" distB="0" distL="0" distR="0" wp14:anchorId="6EA3C26E" wp14:editId="53837DC5">
            <wp:extent cx="5731510" cy="22326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 912-914.jpg"/>
                    <pic:cNvPicPr/>
                  </pic:nvPicPr>
                  <pic:blipFill rotWithShape="1">
                    <a:blip r:embed="rId41" cstate="print">
                      <a:extLst>
                        <a:ext uri="{28A0092B-C50C-407E-A947-70E740481C1C}">
                          <a14:useLocalDpi xmlns:a14="http://schemas.microsoft.com/office/drawing/2010/main" val="0"/>
                        </a:ext>
                      </a:extLst>
                    </a:blip>
                    <a:srcRect t="9216" b="38848"/>
                    <a:stretch/>
                  </pic:blipFill>
                  <pic:spPr bwMode="auto">
                    <a:xfrm>
                      <a:off x="0" y="0"/>
                      <a:ext cx="5731510" cy="2232660"/>
                    </a:xfrm>
                    <a:prstGeom prst="rect">
                      <a:avLst/>
                    </a:prstGeom>
                    <a:ln>
                      <a:noFill/>
                    </a:ln>
                    <a:extLst>
                      <a:ext uri="{53640926-AAD7-44D8-BBD7-CCE9431645EC}">
                        <a14:shadowObscured xmlns:a14="http://schemas.microsoft.com/office/drawing/2010/main"/>
                      </a:ext>
                    </a:extLst>
                  </pic:spPr>
                </pic:pic>
              </a:graphicData>
            </a:graphic>
          </wp:inline>
        </w:drawing>
      </w:r>
    </w:p>
    <w:p w14:paraId="0A0380B7" w14:textId="47107271" w:rsidR="00E82AA3" w:rsidRDefault="00E82AA3" w:rsidP="00E82AA3">
      <w:pPr>
        <w:pStyle w:val="Caption"/>
      </w:pPr>
      <w:r>
        <w:t xml:space="preserve">Figure </w:t>
      </w:r>
      <w:fldSimple w:instr=" SEQ Figure \* ARABIC ">
        <w:r w:rsidR="009A6E9B">
          <w:rPr>
            <w:noProof/>
          </w:rPr>
          <w:t>16</w:t>
        </w:r>
      </w:fldSimple>
      <w:r>
        <w:t xml:space="preserve">  St 912, St 913 and 914 in sample containers</w:t>
      </w:r>
    </w:p>
    <w:p w14:paraId="16986F01" w14:textId="54C0F854" w:rsidR="00E82AA3" w:rsidRDefault="00E82AA3" w:rsidP="00E82AA3">
      <w:pPr>
        <w:pStyle w:val="Caption"/>
      </w:pPr>
    </w:p>
    <w:p w14:paraId="1E4CDE2A" w14:textId="03358B60" w:rsidR="0030428B" w:rsidRDefault="0030428B" w:rsidP="0075645B">
      <w:r>
        <w:t>Filter samples</w:t>
      </w:r>
      <w:r w:rsidR="00C94E56">
        <w:t xml:space="preserve"> and </w:t>
      </w:r>
      <w:r>
        <w:t>blank</w:t>
      </w:r>
      <w:r w:rsidR="00C94E56">
        <w:t>s</w:t>
      </w:r>
      <w:r>
        <w:t xml:space="preserve"> through 125 um </w:t>
      </w:r>
      <w:r w:rsidR="00C94E56">
        <w:t>steel</w:t>
      </w:r>
      <w:r>
        <w:t xml:space="preserve"> mesh</w:t>
      </w:r>
      <w:r w:rsidR="00874AA9">
        <w:t xml:space="preserve"> into a 250 ml </w:t>
      </w:r>
      <w:r w:rsidR="00C94E56">
        <w:t>Erlenmeyer</w:t>
      </w:r>
      <w:r w:rsidR="00874AA9">
        <w:t xml:space="preserve"> flask. Samples were dried in the freeze dryer for 48 hours.</w:t>
      </w:r>
    </w:p>
    <w:p w14:paraId="67CFB3A0" w14:textId="77777777" w:rsidR="00874AA9" w:rsidRDefault="00874AA9" w:rsidP="0075645B"/>
    <w:tbl>
      <w:tblPr>
        <w:tblStyle w:val="TableGrid"/>
        <w:tblW w:w="0" w:type="auto"/>
        <w:tblLook w:val="04A0" w:firstRow="1" w:lastRow="0" w:firstColumn="1" w:lastColumn="0" w:noHBand="0" w:noVBand="1"/>
      </w:tblPr>
      <w:tblGrid>
        <w:gridCol w:w="1798"/>
        <w:gridCol w:w="1856"/>
        <w:gridCol w:w="1800"/>
        <w:gridCol w:w="1793"/>
        <w:gridCol w:w="1769"/>
      </w:tblGrid>
      <w:tr w:rsidR="00874AA9" w14:paraId="12217377" w14:textId="77777777" w:rsidTr="00874AA9">
        <w:tc>
          <w:tcPr>
            <w:tcW w:w="1798" w:type="dxa"/>
          </w:tcPr>
          <w:p w14:paraId="5F776E4C" w14:textId="77777777" w:rsidR="00874AA9" w:rsidRDefault="00874AA9" w:rsidP="00874AA9">
            <w:pPr>
              <w:rPr>
                <w:noProof/>
              </w:rPr>
            </w:pPr>
            <w:r>
              <w:rPr>
                <w:noProof/>
              </w:rPr>
              <w:t>Sample</w:t>
            </w:r>
          </w:p>
        </w:tc>
        <w:tc>
          <w:tcPr>
            <w:tcW w:w="1856" w:type="dxa"/>
          </w:tcPr>
          <w:p w14:paraId="60F7CCD3" w14:textId="77777777" w:rsidR="00C12EBB" w:rsidRDefault="00C12EBB" w:rsidP="00C12EBB">
            <w:pPr>
              <w:rPr>
                <w:noProof/>
              </w:rPr>
            </w:pPr>
            <w:r>
              <w:rPr>
                <w:noProof/>
              </w:rPr>
              <w:t>Weight (tare) [g]</w:t>
            </w:r>
          </w:p>
          <w:p w14:paraId="03CF4942" w14:textId="4588002E" w:rsidR="00874AA9" w:rsidRDefault="00874AA9" w:rsidP="00874AA9">
            <w:pPr>
              <w:rPr>
                <w:noProof/>
              </w:rPr>
            </w:pPr>
          </w:p>
        </w:tc>
        <w:tc>
          <w:tcPr>
            <w:tcW w:w="1800" w:type="dxa"/>
          </w:tcPr>
          <w:p w14:paraId="423A0ED1" w14:textId="08CF861C" w:rsidR="00C12EBB" w:rsidRDefault="00C12EBB" w:rsidP="00874AA9">
            <w:pPr>
              <w:rPr>
                <w:noProof/>
              </w:rPr>
            </w:pPr>
            <w:r>
              <w:rPr>
                <w:noProof/>
              </w:rPr>
              <w:t>Weight (tare+dry sample) [g]</w:t>
            </w:r>
          </w:p>
        </w:tc>
        <w:tc>
          <w:tcPr>
            <w:tcW w:w="1793" w:type="dxa"/>
          </w:tcPr>
          <w:p w14:paraId="48573759" w14:textId="77777777" w:rsidR="00874AA9" w:rsidRDefault="00874AA9" w:rsidP="00874AA9">
            <w:pPr>
              <w:rPr>
                <w:noProof/>
              </w:rPr>
            </w:pPr>
            <w:r>
              <w:rPr>
                <w:noProof/>
              </w:rPr>
              <w:t>Weight dry sample</w:t>
            </w:r>
          </w:p>
          <w:p w14:paraId="54F33FDA" w14:textId="77777777" w:rsidR="00874AA9" w:rsidRDefault="00874AA9" w:rsidP="00874AA9">
            <w:pPr>
              <w:rPr>
                <w:noProof/>
              </w:rPr>
            </w:pPr>
            <w:r>
              <w:rPr>
                <w:noProof/>
              </w:rPr>
              <w:t>[g]</w:t>
            </w:r>
          </w:p>
        </w:tc>
        <w:tc>
          <w:tcPr>
            <w:tcW w:w="1769" w:type="dxa"/>
          </w:tcPr>
          <w:p w14:paraId="12E564F7" w14:textId="77777777" w:rsidR="00874AA9" w:rsidRDefault="00874AA9" w:rsidP="00874AA9">
            <w:pPr>
              <w:rPr>
                <w:noProof/>
              </w:rPr>
            </w:pPr>
            <w:r>
              <w:rPr>
                <w:noProof/>
              </w:rPr>
              <w:t xml:space="preserve">Average </w:t>
            </w:r>
          </w:p>
          <w:p w14:paraId="055F183F" w14:textId="77777777" w:rsidR="00874AA9" w:rsidRDefault="00874AA9" w:rsidP="00874AA9">
            <w:pPr>
              <w:rPr>
                <w:noProof/>
              </w:rPr>
            </w:pPr>
            <w:r>
              <w:rPr>
                <w:noProof/>
              </w:rPr>
              <w:t>dry weight</w:t>
            </w:r>
          </w:p>
          <w:p w14:paraId="2C31EB6D" w14:textId="77777777" w:rsidR="00874AA9" w:rsidRDefault="00874AA9" w:rsidP="00874AA9">
            <w:pPr>
              <w:rPr>
                <w:noProof/>
              </w:rPr>
            </w:pPr>
            <w:r>
              <w:rPr>
                <w:noProof/>
              </w:rPr>
              <w:t>[g]</w:t>
            </w:r>
          </w:p>
        </w:tc>
      </w:tr>
      <w:tr w:rsidR="00C12EBB" w14:paraId="5FD99973" w14:textId="77777777" w:rsidTr="00874AA9">
        <w:tc>
          <w:tcPr>
            <w:tcW w:w="1798" w:type="dxa"/>
          </w:tcPr>
          <w:p w14:paraId="28575EEB" w14:textId="3CAA6FD6" w:rsidR="00C12EBB" w:rsidRDefault="00C12EBB" w:rsidP="00C12EBB">
            <w:pPr>
              <w:rPr>
                <w:noProof/>
              </w:rPr>
            </w:pPr>
            <w:r>
              <w:rPr>
                <w:noProof/>
              </w:rPr>
              <w:t>St 912 A</w:t>
            </w:r>
          </w:p>
        </w:tc>
        <w:tc>
          <w:tcPr>
            <w:tcW w:w="1856" w:type="dxa"/>
          </w:tcPr>
          <w:p w14:paraId="3AE12A2C" w14:textId="54BA3271" w:rsidR="00C12EBB" w:rsidRDefault="00C12EBB" w:rsidP="00C12EBB">
            <w:pPr>
              <w:rPr>
                <w:noProof/>
              </w:rPr>
            </w:pPr>
            <w:r>
              <w:rPr>
                <w:noProof/>
              </w:rPr>
              <w:t>124,7782</w:t>
            </w:r>
          </w:p>
        </w:tc>
        <w:tc>
          <w:tcPr>
            <w:tcW w:w="1800" w:type="dxa"/>
          </w:tcPr>
          <w:p w14:paraId="6B1BBACA" w14:textId="3E92B3E6" w:rsidR="00C12EBB" w:rsidRDefault="00C12EBB" w:rsidP="00C12EBB">
            <w:pPr>
              <w:rPr>
                <w:noProof/>
              </w:rPr>
            </w:pPr>
            <w:r>
              <w:rPr>
                <w:noProof/>
              </w:rPr>
              <w:t>124,8279</w:t>
            </w:r>
          </w:p>
        </w:tc>
        <w:tc>
          <w:tcPr>
            <w:tcW w:w="1793" w:type="dxa"/>
            <w:vAlign w:val="bottom"/>
          </w:tcPr>
          <w:p w14:paraId="21D9CB4D" w14:textId="0E93FCF5" w:rsidR="00C12EBB" w:rsidRDefault="00C12EBB" w:rsidP="00C12EBB">
            <w:pPr>
              <w:rPr>
                <w:noProof/>
              </w:rPr>
            </w:pPr>
            <w:r>
              <w:rPr>
                <w:rFonts w:ascii="Calibri" w:hAnsi="Calibri" w:cs="Calibri"/>
                <w:color w:val="000000"/>
              </w:rPr>
              <w:t>0.0497</w:t>
            </w:r>
          </w:p>
        </w:tc>
        <w:tc>
          <w:tcPr>
            <w:tcW w:w="1769" w:type="dxa"/>
            <w:vMerge w:val="restart"/>
          </w:tcPr>
          <w:p w14:paraId="3B58FC73" w14:textId="0CC128AE" w:rsidR="00C12EBB" w:rsidRDefault="00C12EBB" w:rsidP="00C12EBB">
            <w:pPr>
              <w:rPr>
                <w:noProof/>
              </w:rPr>
            </w:pPr>
            <w:r w:rsidRPr="00C12EBB">
              <w:rPr>
                <w:rFonts w:ascii="Calibri" w:eastAsia="Times New Roman" w:hAnsi="Calibri" w:cs="Calibri"/>
                <w:color w:val="000000"/>
                <w:lang w:eastAsia="en-GB"/>
              </w:rPr>
              <w:t>0.07</w:t>
            </w:r>
          </w:p>
        </w:tc>
      </w:tr>
      <w:tr w:rsidR="00C12EBB" w14:paraId="40EDA9AD" w14:textId="77777777" w:rsidTr="00874AA9">
        <w:tc>
          <w:tcPr>
            <w:tcW w:w="1798" w:type="dxa"/>
          </w:tcPr>
          <w:p w14:paraId="39E0AA2B" w14:textId="6BECADDE" w:rsidR="00C12EBB" w:rsidRDefault="00C12EBB" w:rsidP="00C12EBB">
            <w:pPr>
              <w:rPr>
                <w:noProof/>
              </w:rPr>
            </w:pPr>
            <w:r>
              <w:rPr>
                <w:noProof/>
              </w:rPr>
              <w:t>St 912 B</w:t>
            </w:r>
          </w:p>
        </w:tc>
        <w:tc>
          <w:tcPr>
            <w:tcW w:w="1856" w:type="dxa"/>
          </w:tcPr>
          <w:p w14:paraId="7AED01D8" w14:textId="37B42444" w:rsidR="00C12EBB" w:rsidRDefault="00C12EBB" w:rsidP="00C12EBB">
            <w:pPr>
              <w:rPr>
                <w:noProof/>
              </w:rPr>
            </w:pPr>
            <w:r>
              <w:rPr>
                <w:noProof/>
              </w:rPr>
              <w:t>112,9360</w:t>
            </w:r>
          </w:p>
        </w:tc>
        <w:tc>
          <w:tcPr>
            <w:tcW w:w="1800" w:type="dxa"/>
          </w:tcPr>
          <w:p w14:paraId="716CAD95" w14:textId="0DC41287" w:rsidR="00C12EBB" w:rsidRDefault="00C12EBB" w:rsidP="00C12EBB">
            <w:pPr>
              <w:rPr>
                <w:noProof/>
              </w:rPr>
            </w:pPr>
            <w:r>
              <w:rPr>
                <w:noProof/>
              </w:rPr>
              <w:t>113,0149</w:t>
            </w:r>
          </w:p>
        </w:tc>
        <w:tc>
          <w:tcPr>
            <w:tcW w:w="1793" w:type="dxa"/>
            <w:vAlign w:val="bottom"/>
          </w:tcPr>
          <w:p w14:paraId="714C1F8B" w14:textId="5E5C0D2E" w:rsidR="00C12EBB" w:rsidRDefault="00C12EBB" w:rsidP="00C12EBB">
            <w:pPr>
              <w:rPr>
                <w:noProof/>
              </w:rPr>
            </w:pPr>
            <w:r>
              <w:rPr>
                <w:rFonts w:ascii="Calibri" w:hAnsi="Calibri" w:cs="Calibri"/>
                <w:color w:val="000000"/>
              </w:rPr>
              <w:t>0.0789</w:t>
            </w:r>
          </w:p>
        </w:tc>
        <w:tc>
          <w:tcPr>
            <w:tcW w:w="1769" w:type="dxa"/>
            <w:vMerge/>
          </w:tcPr>
          <w:p w14:paraId="1062FF6D" w14:textId="77777777" w:rsidR="00C12EBB" w:rsidRDefault="00C12EBB" w:rsidP="00C12EBB">
            <w:pPr>
              <w:rPr>
                <w:noProof/>
              </w:rPr>
            </w:pPr>
          </w:p>
        </w:tc>
      </w:tr>
      <w:tr w:rsidR="00C12EBB" w14:paraId="496B915C" w14:textId="77777777" w:rsidTr="00874AA9">
        <w:tc>
          <w:tcPr>
            <w:tcW w:w="1798" w:type="dxa"/>
          </w:tcPr>
          <w:p w14:paraId="78932AB6" w14:textId="52CC9B28" w:rsidR="00C12EBB" w:rsidRDefault="00C12EBB" w:rsidP="00C12EBB">
            <w:pPr>
              <w:rPr>
                <w:noProof/>
              </w:rPr>
            </w:pPr>
            <w:r>
              <w:rPr>
                <w:noProof/>
              </w:rPr>
              <w:t>St 912 C</w:t>
            </w:r>
          </w:p>
        </w:tc>
        <w:tc>
          <w:tcPr>
            <w:tcW w:w="1856" w:type="dxa"/>
          </w:tcPr>
          <w:p w14:paraId="40DA724A" w14:textId="2CE6D0BC" w:rsidR="00C12EBB" w:rsidRDefault="00C12EBB" w:rsidP="00C12EBB">
            <w:pPr>
              <w:rPr>
                <w:noProof/>
              </w:rPr>
            </w:pPr>
            <w:r>
              <w:rPr>
                <w:noProof/>
              </w:rPr>
              <w:t>145,3403</w:t>
            </w:r>
          </w:p>
        </w:tc>
        <w:tc>
          <w:tcPr>
            <w:tcW w:w="1800" w:type="dxa"/>
          </w:tcPr>
          <w:p w14:paraId="175F698F" w14:textId="485B64C0" w:rsidR="00C12EBB" w:rsidRDefault="00C12EBB" w:rsidP="00C12EBB">
            <w:pPr>
              <w:rPr>
                <w:noProof/>
              </w:rPr>
            </w:pPr>
            <w:r>
              <w:rPr>
                <w:noProof/>
              </w:rPr>
              <w:t>145,4276</w:t>
            </w:r>
          </w:p>
        </w:tc>
        <w:tc>
          <w:tcPr>
            <w:tcW w:w="1793" w:type="dxa"/>
            <w:vAlign w:val="bottom"/>
          </w:tcPr>
          <w:p w14:paraId="42616346" w14:textId="0C72972C" w:rsidR="00C12EBB" w:rsidRDefault="00C12EBB" w:rsidP="00C12EBB">
            <w:pPr>
              <w:rPr>
                <w:noProof/>
              </w:rPr>
            </w:pPr>
            <w:r>
              <w:rPr>
                <w:rFonts w:ascii="Calibri" w:hAnsi="Calibri" w:cs="Calibri"/>
                <w:color w:val="000000"/>
              </w:rPr>
              <w:t>0.0873</w:t>
            </w:r>
          </w:p>
        </w:tc>
        <w:tc>
          <w:tcPr>
            <w:tcW w:w="1769" w:type="dxa"/>
            <w:vMerge/>
          </w:tcPr>
          <w:p w14:paraId="2D2A437B" w14:textId="77777777" w:rsidR="00C12EBB" w:rsidRDefault="00C12EBB" w:rsidP="00C12EBB">
            <w:pPr>
              <w:rPr>
                <w:noProof/>
              </w:rPr>
            </w:pPr>
          </w:p>
        </w:tc>
      </w:tr>
      <w:tr w:rsidR="00C12EBB" w14:paraId="102B2B8A" w14:textId="77777777" w:rsidTr="00874AA9">
        <w:tc>
          <w:tcPr>
            <w:tcW w:w="1798" w:type="dxa"/>
          </w:tcPr>
          <w:p w14:paraId="63B18567" w14:textId="3D3F927C" w:rsidR="00C12EBB" w:rsidRDefault="00C12EBB" w:rsidP="00C12EBB">
            <w:pPr>
              <w:rPr>
                <w:noProof/>
              </w:rPr>
            </w:pPr>
            <w:r>
              <w:rPr>
                <w:noProof/>
              </w:rPr>
              <w:t>Blank</w:t>
            </w:r>
          </w:p>
        </w:tc>
        <w:tc>
          <w:tcPr>
            <w:tcW w:w="1856" w:type="dxa"/>
          </w:tcPr>
          <w:p w14:paraId="2C57B6E2" w14:textId="0F01D794" w:rsidR="00C12EBB" w:rsidRDefault="00C12EBB" w:rsidP="00C12EBB">
            <w:pPr>
              <w:rPr>
                <w:noProof/>
              </w:rPr>
            </w:pPr>
            <w:r>
              <w:rPr>
                <w:noProof/>
              </w:rPr>
              <w:t>118,7060</w:t>
            </w:r>
          </w:p>
        </w:tc>
        <w:tc>
          <w:tcPr>
            <w:tcW w:w="1800" w:type="dxa"/>
          </w:tcPr>
          <w:p w14:paraId="3C0FB63F" w14:textId="166BC57C" w:rsidR="00C12EBB" w:rsidRDefault="00C12EBB" w:rsidP="00C12EBB">
            <w:pPr>
              <w:rPr>
                <w:noProof/>
              </w:rPr>
            </w:pPr>
            <w:r>
              <w:rPr>
                <w:noProof/>
              </w:rPr>
              <w:t>118,7104</w:t>
            </w:r>
          </w:p>
        </w:tc>
        <w:tc>
          <w:tcPr>
            <w:tcW w:w="1793" w:type="dxa"/>
            <w:vAlign w:val="bottom"/>
          </w:tcPr>
          <w:p w14:paraId="41CF66ED" w14:textId="231E3752" w:rsidR="00C12EBB" w:rsidRDefault="00C12EBB" w:rsidP="00C12EBB">
            <w:pPr>
              <w:rPr>
                <w:noProof/>
              </w:rPr>
            </w:pPr>
            <w:r>
              <w:rPr>
                <w:rFonts w:ascii="Calibri" w:hAnsi="Calibri" w:cs="Calibri"/>
                <w:color w:val="000000"/>
              </w:rPr>
              <w:t>0.0044</w:t>
            </w:r>
          </w:p>
        </w:tc>
        <w:tc>
          <w:tcPr>
            <w:tcW w:w="1769" w:type="dxa"/>
          </w:tcPr>
          <w:p w14:paraId="4CAC7C58" w14:textId="77777777" w:rsidR="00C12EBB" w:rsidRDefault="00C12EBB" w:rsidP="00C12EBB">
            <w:pPr>
              <w:rPr>
                <w:noProof/>
              </w:rPr>
            </w:pPr>
          </w:p>
        </w:tc>
      </w:tr>
      <w:tr w:rsidR="00C12EBB" w14:paraId="133E9F24" w14:textId="77777777" w:rsidTr="00F327C7">
        <w:tc>
          <w:tcPr>
            <w:tcW w:w="1798" w:type="dxa"/>
          </w:tcPr>
          <w:p w14:paraId="3EB461CB" w14:textId="77777777" w:rsidR="00C12EBB" w:rsidRDefault="00C12EBB" w:rsidP="00C12EBB">
            <w:pPr>
              <w:rPr>
                <w:noProof/>
              </w:rPr>
            </w:pPr>
          </w:p>
        </w:tc>
        <w:tc>
          <w:tcPr>
            <w:tcW w:w="1856" w:type="dxa"/>
          </w:tcPr>
          <w:p w14:paraId="29188DC0" w14:textId="77777777" w:rsidR="00C12EBB" w:rsidRDefault="00C12EBB" w:rsidP="00C12EBB">
            <w:pPr>
              <w:rPr>
                <w:noProof/>
              </w:rPr>
            </w:pPr>
          </w:p>
        </w:tc>
        <w:tc>
          <w:tcPr>
            <w:tcW w:w="1800" w:type="dxa"/>
          </w:tcPr>
          <w:p w14:paraId="2E02D2E5" w14:textId="77777777" w:rsidR="00C12EBB" w:rsidRDefault="00C12EBB" w:rsidP="00C12EBB">
            <w:pPr>
              <w:rPr>
                <w:noProof/>
              </w:rPr>
            </w:pPr>
          </w:p>
        </w:tc>
        <w:tc>
          <w:tcPr>
            <w:tcW w:w="1793" w:type="dxa"/>
            <w:vAlign w:val="bottom"/>
          </w:tcPr>
          <w:p w14:paraId="3D61745B" w14:textId="4E127CCA" w:rsidR="00C12EBB" w:rsidRDefault="00C12EBB" w:rsidP="00C12EBB">
            <w:pPr>
              <w:rPr>
                <w:noProof/>
              </w:rPr>
            </w:pPr>
          </w:p>
        </w:tc>
        <w:tc>
          <w:tcPr>
            <w:tcW w:w="1769" w:type="dxa"/>
          </w:tcPr>
          <w:p w14:paraId="5EB9A6BE" w14:textId="77777777" w:rsidR="00C12EBB" w:rsidRDefault="00C12EBB" w:rsidP="00C12EBB">
            <w:pPr>
              <w:rPr>
                <w:noProof/>
              </w:rPr>
            </w:pPr>
          </w:p>
        </w:tc>
      </w:tr>
      <w:tr w:rsidR="00C12EBB" w14:paraId="0F980A47" w14:textId="77777777" w:rsidTr="00874AA9">
        <w:tc>
          <w:tcPr>
            <w:tcW w:w="1798" w:type="dxa"/>
          </w:tcPr>
          <w:p w14:paraId="646BF2EE" w14:textId="7362F5D1" w:rsidR="00C12EBB" w:rsidRDefault="00C12EBB" w:rsidP="00C12EBB">
            <w:pPr>
              <w:rPr>
                <w:noProof/>
              </w:rPr>
            </w:pPr>
            <w:r>
              <w:rPr>
                <w:noProof/>
              </w:rPr>
              <w:t>St 913 A</w:t>
            </w:r>
          </w:p>
        </w:tc>
        <w:tc>
          <w:tcPr>
            <w:tcW w:w="1856" w:type="dxa"/>
          </w:tcPr>
          <w:p w14:paraId="1C537FE9" w14:textId="238E71C7" w:rsidR="00C12EBB" w:rsidRDefault="00C12EBB" w:rsidP="00C12EBB">
            <w:pPr>
              <w:rPr>
                <w:noProof/>
              </w:rPr>
            </w:pPr>
            <w:r>
              <w:rPr>
                <w:noProof/>
              </w:rPr>
              <w:t>111,8754</w:t>
            </w:r>
          </w:p>
        </w:tc>
        <w:tc>
          <w:tcPr>
            <w:tcW w:w="1800" w:type="dxa"/>
          </w:tcPr>
          <w:p w14:paraId="4A5ED341" w14:textId="4C7986CA" w:rsidR="00C12EBB" w:rsidRDefault="00C12EBB" w:rsidP="00C12EBB">
            <w:pPr>
              <w:rPr>
                <w:noProof/>
              </w:rPr>
            </w:pPr>
            <w:r>
              <w:rPr>
                <w:noProof/>
              </w:rPr>
              <w:t>111,8960</w:t>
            </w:r>
          </w:p>
        </w:tc>
        <w:tc>
          <w:tcPr>
            <w:tcW w:w="1793" w:type="dxa"/>
            <w:vAlign w:val="bottom"/>
          </w:tcPr>
          <w:p w14:paraId="32DB34A3" w14:textId="16D2EEED" w:rsidR="00C12EBB" w:rsidRDefault="00C12EBB" w:rsidP="00C12EBB">
            <w:pPr>
              <w:rPr>
                <w:noProof/>
              </w:rPr>
            </w:pPr>
            <w:r>
              <w:rPr>
                <w:rFonts w:ascii="Calibri" w:hAnsi="Calibri" w:cs="Calibri"/>
                <w:color w:val="000000"/>
              </w:rPr>
              <w:t>0.0206</w:t>
            </w:r>
          </w:p>
        </w:tc>
        <w:tc>
          <w:tcPr>
            <w:tcW w:w="1769" w:type="dxa"/>
            <w:vMerge w:val="restart"/>
          </w:tcPr>
          <w:p w14:paraId="1E7F2AC2" w14:textId="31899FAA" w:rsidR="00C12EBB" w:rsidRDefault="00C12EBB" w:rsidP="00C12EBB">
            <w:pPr>
              <w:rPr>
                <w:noProof/>
              </w:rPr>
            </w:pPr>
            <w:r>
              <w:rPr>
                <w:noProof/>
              </w:rPr>
              <w:t>0.03</w:t>
            </w:r>
          </w:p>
        </w:tc>
      </w:tr>
      <w:tr w:rsidR="00C12EBB" w14:paraId="316953DD" w14:textId="77777777" w:rsidTr="00874AA9">
        <w:tc>
          <w:tcPr>
            <w:tcW w:w="1798" w:type="dxa"/>
          </w:tcPr>
          <w:p w14:paraId="56CF094D" w14:textId="020A5DCE" w:rsidR="00C12EBB" w:rsidRDefault="00C12EBB" w:rsidP="00C12EBB">
            <w:pPr>
              <w:rPr>
                <w:noProof/>
              </w:rPr>
            </w:pPr>
            <w:r>
              <w:rPr>
                <w:noProof/>
              </w:rPr>
              <w:t>St 913 B</w:t>
            </w:r>
          </w:p>
        </w:tc>
        <w:tc>
          <w:tcPr>
            <w:tcW w:w="1856" w:type="dxa"/>
          </w:tcPr>
          <w:p w14:paraId="5FA4C210" w14:textId="109520BA" w:rsidR="00C12EBB" w:rsidRDefault="00C12EBB" w:rsidP="00C12EBB">
            <w:pPr>
              <w:rPr>
                <w:noProof/>
              </w:rPr>
            </w:pPr>
            <w:r>
              <w:rPr>
                <w:noProof/>
              </w:rPr>
              <w:t>113,8827</w:t>
            </w:r>
          </w:p>
        </w:tc>
        <w:tc>
          <w:tcPr>
            <w:tcW w:w="1800" w:type="dxa"/>
          </w:tcPr>
          <w:p w14:paraId="4EB5B9A7" w14:textId="0F817008" w:rsidR="00C12EBB" w:rsidRDefault="00C12EBB" w:rsidP="00C12EBB">
            <w:pPr>
              <w:rPr>
                <w:noProof/>
              </w:rPr>
            </w:pPr>
            <w:r>
              <w:rPr>
                <w:noProof/>
              </w:rPr>
              <w:t>113,9190</w:t>
            </w:r>
          </w:p>
        </w:tc>
        <w:tc>
          <w:tcPr>
            <w:tcW w:w="1793" w:type="dxa"/>
            <w:vAlign w:val="bottom"/>
          </w:tcPr>
          <w:p w14:paraId="2CA00D57" w14:textId="3524A987" w:rsidR="00C12EBB" w:rsidRDefault="00C12EBB" w:rsidP="00C12EBB">
            <w:pPr>
              <w:rPr>
                <w:noProof/>
              </w:rPr>
            </w:pPr>
            <w:r>
              <w:rPr>
                <w:rFonts w:ascii="Calibri" w:hAnsi="Calibri" w:cs="Calibri"/>
                <w:color w:val="000000"/>
              </w:rPr>
              <w:t>0.0363</w:t>
            </w:r>
          </w:p>
        </w:tc>
        <w:tc>
          <w:tcPr>
            <w:tcW w:w="1769" w:type="dxa"/>
            <w:vMerge/>
          </w:tcPr>
          <w:p w14:paraId="132C9BFF" w14:textId="77777777" w:rsidR="00C12EBB" w:rsidRDefault="00C12EBB" w:rsidP="00C12EBB">
            <w:pPr>
              <w:rPr>
                <w:noProof/>
              </w:rPr>
            </w:pPr>
          </w:p>
        </w:tc>
      </w:tr>
      <w:tr w:rsidR="00C12EBB" w14:paraId="6982234B" w14:textId="77777777" w:rsidTr="00874AA9">
        <w:tc>
          <w:tcPr>
            <w:tcW w:w="1798" w:type="dxa"/>
          </w:tcPr>
          <w:p w14:paraId="30C3110A" w14:textId="17DA616B" w:rsidR="00C12EBB" w:rsidRDefault="00C12EBB" w:rsidP="00C12EBB">
            <w:pPr>
              <w:rPr>
                <w:noProof/>
              </w:rPr>
            </w:pPr>
            <w:r>
              <w:rPr>
                <w:noProof/>
              </w:rPr>
              <w:t>St 913 C</w:t>
            </w:r>
          </w:p>
        </w:tc>
        <w:tc>
          <w:tcPr>
            <w:tcW w:w="1856" w:type="dxa"/>
          </w:tcPr>
          <w:p w14:paraId="4671789C" w14:textId="00D431FA" w:rsidR="00C12EBB" w:rsidRDefault="00C12EBB" w:rsidP="00C12EBB">
            <w:pPr>
              <w:rPr>
                <w:noProof/>
              </w:rPr>
            </w:pPr>
            <w:r>
              <w:rPr>
                <w:noProof/>
              </w:rPr>
              <w:t>124,9220</w:t>
            </w:r>
          </w:p>
        </w:tc>
        <w:tc>
          <w:tcPr>
            <w:tcW w:w="1800" w:type="dxa"/>
          </w:tcPr>
          <w:p w14:paraId="0A2CD98F" w14:textId="58A7937F" w:rsidR="00C12EBB" w:rsidRDefault="00C12EBB" w:rsidP="00C12EBB">
            <w:pPr>
              <w:rPr>
                <w:noProof/>
              </w:rPr>
            </w:pPr>
            <w:r>
              <w:rPr>
                <w:noProof/>
              </w:rPr>
              <w:t>124,9595</w:t>
            </w:r>
          </w:p>
        </w:tc>
        <w:tc>
          <w:tcPr>
            <w:tcW w:w="1793" w:type="dxa"/>
            <w:vAlign w:val="bottom"/>
          </w:tcPr>
          <w:p w14:paraId="75A2F11A" w14:textId="5A88790E" w:rsidR="00C12EBB" w:rsidRDefault="00C12EBB" w:rsidP="00C12EBB">
            <w:pPr>
              <w:rPr>
                <w:noProof/>
              </w:rPr>
            </w:pPr>
            <w:r>
              <w:rPr>
                <w:rFonts w:ascii="Calibri" w:hAnsi="Calibri" w:cs="Calibri"/>
                <w:color w:val="000000"/>
              </w:rPr>
              <w:t>0.0375</w:t>
            </w:r>
          </w:p>
        </w:tc>
        <w:tc>
          <w:tcPr>
            <w:tcW w:w="1769" w:type="dxa"/>
            <w:vMerge/>
          </w:tcPr>
          <w:p w14:paraId="07086E75" w14:textId="77777777" w:rsidR="00C12EBB" w:rsidRDefault="00C12EBB" w:rsidP="00C12EBB">
            <w:pPr>
              <w:rPr>
                <w:noProof/>
              </w:rPr>
            </w:pPr>
          </w:p>
        </w:tc>
      </w:tr>
      <w:tr w:rsidR="00C12EBB" w14:paraId="347BA5AF" w14:textId="77777777" w:rsidTr="00874AA9">
        <w:tc>
          <w:tcPr>
            <w:tcW w:w="1798" w:type="dxa"/>
          </w:tcPr>
          <w:p w14:paraId="77CD0640" w14:textId="5C87498C" w:rsidR="00C12EBB" w:rsidRDefault="00C12EBB" w:rsidP="00C12EBB">
            <w:pPr>
              <w:rPr>
                <w:noProof/>
              </w:rPr>
            </w:pPr>
            <w:r>
              <w:rPr>
                <w:noProof/>
              </w:rPr>
              <w:t>Blank</w:t>
            </w:r>
          </w:p>
        </w:tc>
        <w:tc>
          <w:tcPr>
            <w:tcW w:w="1856" w:type="dxa"/>
          </w:tcPr>
          <w:p w14:paraId="0F75BC17" w14:textId="2038ADD7" w:rsidR="00C12EBB" w:rsidRDefault="00C12EBB" w:rsidP="00C12EBB">
            <w:pPr>
              <w:rPr>
                <w:noProof/>
              </w:rPr>
            </w:pPr>
            <w:r>
              <w:rPr>
                <w:noProof/>
              </w:rPr>
              <w:t>113,1773</w:t>
            </w:r>
          </w:p>
        </w:tc>
        <w:tc>
          <w:tcPr>
            <w:tcW w:w="1800" w:type="dxa"/>
          </w:tcPr>
          <w:p w14:paraId="32BD7521" w14:textId="72AC62C9" w:rsidR="00C12EBB" w:rsidRDefault="00C12EBB" w:rsidP="00C12EBB">
            <w:pPr>
              <w:rPr>
                <w:noProof/>
              </w:rPr>
            </w:pPr>
            <w:r>
              <w:rPr>
                <w:noProof/>
              </w:rPr>
              <w:t>113,1827</w:t>
            </w:r>
          </w:p>
        </w:tc>
        <w:tc>
          <w:tcPr>
            <w:tcW w:w="1793" w:type="dxa"/>
            <w:vAlign w:val="bottom"/>
          </w:tcPr>
          <w:p w14:paraId="2943445D" w14:textId="40990632" w:rsidR="00C12EBB" w:rsidRDefault="00C12EBB" w:rsidP="00C12EBB">
            <w:pPr>
              <w:rPr>
                <w:noProof/>
              </w:rPr>
            </w:pPr>
            <w:r>
              <w:rPr>
                <w:rFonts w:ascii="Calibri" w:hAnsi="Calibri" w:cs="Calibri"/>
                <w:color w:val="000000"/>
              </w:rPr>
              <w:t>0.0054</w:t>
            </w:r>
          </w:p>
        </w:tc>
        <w:tc>
          <w:tcPr>
            <w:tcW w:w="1769" w:type="dxa"/>
          </w:tcPr>
          <w:p w14:paraId="14A2614E" w14:textId="77777777" w:rsidR="00C12EBB" w:rsidRDefault="00C12EBB" w:rsidP="00C12EBB">
            <w:pPr>
              <w:rPr>
                <w:noProof/>
              </w:rPr>
            </w:pPr>
          </w:p>
        </w:tc>
      </w:tr>
      <w:tr w:rsidR="00C12EBB" w14:paraId="01A9BB7D" w14:textId="77777777" w:rsidTr="00874AA9">
        <w:tc>
          <w:tcPr>
            <w:tcW w:w="1798" w:type="dxa"/>
          </w:tcPr>
          <w:p w14:paraId="4090D534" w14:textId="77777777" w:rsidR="00C12EBB" w:rsidRDefault="00C12EBB" w:rsidP="00C12EBB">
            <w:pPr>
              <w:rPr>
                <w:noProof/>
              </w:rPr>
            </w:pPr>
          </w:p>
        </w:tc>
        <w:tc>
          <w:tcPr>
            <w:tcW w:w="1856" w:type="dxa"/>
          </w:tcPr>
          <w:p w14:paraId="0F500762" w14:textId="77777777" w:rsidR="00C12EBB" w:rsidRDefault="00C12EBB" w:rsidP="00C12EBB">
            <w:pPr>
              <w:rPr>
                <w:noProof/>
              </w:rPr>
            </w:pPr>
          </w:p>
        </w:tc>
        <w:tc>
          <w:tcPr>
            <w:tcW w:w="1800" w:type="dxa"/>
          </w:tcPr>
          <w:p w14:paraId="0C37E5C4" w14:textId="77777777" w:rsidR="00C12EBB" w:rsidRDefault="00C12EBB" w:rsidP="00C12EBB">
            <w:pPr>
              <w:rPr>
                <w:noProof/>
              </w:rPr>
            </w:pPr>
          </w:p>
        </w:tc>
        <w:tc>
          <w:tcPr>
            <w:tcW w:w="1793" w:type="dxa"/>
            <w:vAlign w:val="bottom"/>
          </w:tcPr>
          <w:p w14:paraId="5776354B" w14:textId="364A3BC8" w:rsidR="00C12EBB" w:rsidRDefault="00C12EBB" w:rsidP="00C12EBB">
            <w:pPr>
              <w:rPr>
                <w:noProof/>
              </w:rPr>
            </w:pPr>
          </w:p>
        </w:tc>
        <w:tc>
          <w:tcPr>
            <w:tcW w:w="1769" w:type="dxa"/>
          </w:tcPr>
          <w:p w14:paraId="6CE754B6" w14:textId="77777777" w:rsidR="00C12EBB" w:rsidRDefault="00C12EBB" w:rsidP="00C12EBB">
            <w:pPr>
              <w:rPr>
                <w:noProof/>
              </w:rPr>
            </w:pPr>
          </w:p>
        </w:tc>
      </w:tr>
      <w:tr w:rsidR="00C12EBB" w14:paraId="4D5CDD79" w14:textId="77777777" w:rsidTr="00874AA9">
        <w:tc>
          <w:tcPr>
            <w:tcW w:w="1798" w:type="dxa"/>
          </w:tcPr>
          <w:p w14:paraId="678A5724" w14:textId="2BF28603" w:rsidR="00C12EBB" w:rsidRDefault="00C12EBB" w:rsidP="00C12EBB">
            <w:pPr>
              <w:rPr>
                <w:noProof/>
              </w:rPr>
            </w:pPr>
            <w:r>
              <w:rPr>
                <w:noProof/>
              </w:rPr>
              <w:t>St 914 A</w:t>
            </w:r>
          </w:p>
        </w:tc>
        <w:tc>
          <w:tcPr>
            <w:tcW w:w="1856" w:type="dxa"/>
          </w:tcPr>
          <w:p w14:paraId="413DEAC7" w14:textId="3E86C4FB" w:rsidR="00C12EBB" w:rsidRDefault="00C12EBB" w:rsidP="00C12EBB">
            <w:pPr>
              <w:rPr>
                <w:noProof/>
              </w:rPr>
            </w:pPr>
            <w:r>
              <w:rPr>
                <w:noProof/>
              </w:rPr>
              <w:t>127,4432</w:t>
            </w:r>
          </w:p>
        </w:tc>
        <w:tc>
          <w:tcPr>
            <w:tcW w:w="1800" w:type="dxa"/>
          </w:tcPr>
          <w:p w14:paraId="7F64AC68" w14:textId="228B38B0" w:rsidR="00C12EBB" w:rsidRDefault="00C12EBB" w:rsidP="00C12EBB">
            <w:pPr>
              <w:rPr>
                <w:noProof/>
              </w:rPr>
            </w:pPr>
            <w:r>
              <w:rPr>
                <w:noProof/>
              </w:rPr>
              <w:t>127,4939</w:t>
            </w:r>
          </w:p>
        </w:tc>
        <w:tc>
          <w:tcPr>
            <w:tcW w:w="1793" w:type="dxa"/>
            <w:vAlign w:val="bottom"/>
          </w:tcPr>
          <w:p w14:paraId="543702FF" w14:textId="230EBAC9" w:rsidR="00C12EBB" w:rsidRDefault="00C12EBB" w:rsidP="00C12EBB">
            <w:pPr>
              <w:rPr>
                <w:noProof/>
              </w:rPr>
            </w:pPr>
            <w:r>
              <w:rPr>
                <w:rFonts w:ascii="Calibri" w:hAnsi="Calibri" w:cs="Calibri"/>
                <w:color w:val="000000"/>
              </w:rPr>
              <w:t>0.0507</w:t>
            </w:r>
          </w:p>
        </w:tc>
        <w:tc>
          <w:tcPr>
            <w:tcW w:w="1769" w:type="dxa"/>
          </w:tcPr>
          <w:p w14:paraId="5D7ADC28" w14:textId="65B3047F" w:rsidR="00C12EBB" w:rsidRDefault="00C12EBB" w:rsidP="00C12EBB">
            <w:pPr>
              <w:rPr>
                <w:noProof/>
              </w:rPr>
            </w:pPr>
            <w:r w:rsidRPr="00C12EBB">
              <w:rPr>
                <w:rFonts w:ascii="Calibri" w:eastAsia="Times New Roman" w:hAnsi="Calibri" w:cs="Calibri"/>
                <w:color w:val="000000"/>
                <w:lang w:eastAsia="en-GB"/>
              </w:rPr>
              <w:t>0.0</w:t>
            </w:r>
            <w:r>
              <w:rPr>
                <w:rFonts w:ascii="Calibri" w:eastAsia="Times New Roman" w:hAnsi="Calibri" w:cs="Calibri"/>
                <w:color w:val="000000"/>
                <w:lang w:eastAsia="en-GB"/>
              </w:rPr>
              <w:t>5</w:t>
            </w:r>
          </w:p>
        </w:tc>
      </w:tr>
      <w:tr w:rsidR="00C12EBB" w14:paraId="6AA17B29" w14:textId="77777777" w:rsidTr="00874AA9">
        <w:tc>
          <w:tcPr>
            <w:tcW w:w="1798" w:type="dxa"/>
          </w:tcPr>
          <w:p w14:paraId="2B5BF081" w14:textId="4D300EC0" w:rsidR="00C12EBB" w:rsidRDefault="00C12EBB" w:rsidP="00C12EBB">
            <w:pPr>
              <w:rPr>
                <w:noProof/>
              </w:rPr>
            </w:pPr>
            <w:r>
              <w:rPr>
                <w:noProof/>
              </w:rPr>
              <w:t>St 914 B</w:t>
            </w:r>
          </w:p>
        </w:tc>
        <w:tc>
          <w:tcPr>
            <w:tcW w:w="1856" w:type="dxa"/>
          </w:tcPr>
          <w:p w14:paraId="012642C2" w14:textId="24AFBE1C" w:rsidR="00C12EBB" w:rsidRDefault="00C12EBB" w:rsidP="00C12EBB">
            <w:pPr>
              <w:rPr>
                <w:noProof/>
              </w:rPr>
            </w:pPr>
            <w:r>
              <w:rPr>
                <w:noProof/>
              </w:rPr>
              <w:t>124,5401</w:t>
            </w:r>
          </w:p>
        </w:tc>
        <w:tc>
          <w:tcPr>
            <w:tcW w:w="1800" w:type="dxa"/>
          </w:tcPr>
          <w:p w14:paraId="33DBC14D" w14:textId="241D3082" w:rsidR="00C12EBB" w:rsidRDefault="00C12EBB" w:rsidP="00C12EBB">
            <w:pPr>
              <w:rPr>
                <w:noProof/>
              </w:rPr>
            </w:pPr>
            <w:r>
              <w:rPr>
                <w:noProof/>
              </w:rPr>
              <w:t>124,5783</w:t>
            </w:r>
          </w:p>
        </w:tc>
        <w:tc>
          <w:tcPr>
            <w:tcW w:w="1793" w:type="dxa"/>
            <w:vAlign w:val="bottom"/>
          </w:tcPr>
          <w:p w14:paraId="109382FD" w14:textId="07207D27" w:rsidR="00C12EBB" w:rsidRDefault="00C12EBB" w:rsidP="00C12EBB">
            <w:pPr>
              <w:rPr>
                <w:noProof/>
              </w:rPr>
            </w:pPr>
            <w:r>
              <w:rPr>
                <w:rFonts w:ascii="Calibri" w:hAnsi="Calibri" w:cs="Calibri"/>
                <w:color w:val="000000"/>
              </w:rPr>
              <w:t>0.0382</w:t>
            </w:r>
          </w:p>
        </w:tc>
        <w:tc>
          <w:tcPr>
            <w:tcW w:w="1769" w:type="dxa"/>
          </w:tcPr>
          <w:p w14:paraId="0614E4FD" w14:textId="77777777" w:rsidR="00C12EBB" w:rsidRDefault="00C12EBB" w:rsidP="00C12EBB">
            <w:pPr>
              <w:rPr>
                <w:noProof/>
              </w:rPr>
            </w:pPr>
          </w:p>
        </w:tc>
      </w:tr>
      <w:tr w:rsidR="00C12EBB" w14:paraId="38803E42" w14:textId="77777777" w:rsidTr="00874AA9">
        <w:tc>
          <w:tcPr>
            <w:tcW w:w="1798" w:type="dxa"/>
          </w:tcPr>
          <w:p w14:paraId="2F763528" w14:textId="54D2C4B7" w:rsidR="00C12EBB" w:rsidRDefault="00C12EBB" w:rsidP="00C12EBB">
            <w:pPr>
              <w:rPr>
                <w:noProof/>
              </w:rPr>
            </w:pPr>
            <w:r>
              <w:rPr>
                <w:noProof/>
              </w:rPr>
              <w:t>St 914 C</w:t>
            </w:r>
          </w:p>
        </w:tc>
        <w:tc>
          <w:tcPr>
            <w:tcW w:w="1856" w:type="dxa"/>
          </w:tcPr>
          <w:p w14:paraId="64E2195E" w14:textId="763A30A7" w:rsidR="00C12EBB" w:rsidRDefault="00C12EBB" w:rsidP="00C12EBB">
            <w:pPr>
              <w:rPr>
                <w:noProof/>
              </w:rPr>
            </w:pPr>
            <w:r>
              <w:rPr>
                <w:noProof/>
              </w:rPr>
              <w:t>125,5011</w:t>
            </w:r>
          </w:p>
        </w:tc>
        <w:tc>
          <w:tcPr>
            <w:tcW w:w="1800" w:type="dxa"/>
          </w:tcPr>
          <w:p w14:paraId="50F4232F" w14:textId="05F7C6C9" w:rsidR="00C12EBB" w:rsidRDefault="00C12EBB" w:rsidP="00C12EBB">
            <w:pPr>
              <w:rPr>
                <w:noProof/>
              </w:rPr>
            </w:pPr>
            <w:r>
              <w:rPr>
                <w:noProof/>
              </w:rPr>
              <w:t>125,5518</w:t>
            </w:r>
          </w:p>
        </w:tc>
        <w:tc>
          <w:tcPr>
            <w:tcW w:w="1793" w:type="dxa"/>
            <w:vAlign w:val="bottom"/>
          </w:tcPr>
          <w:p w14:paraId="40F69B77" w14:textId="046DE344" w:rsidR="00C12EBB" w:rsidRDefault="00C12EBB" w:rsidP="00C12EBB">
            <w:pPr>
              <w:rPr>
                <w:noProof/>
              </w:rPr>
            </w:pPr>
            <w:r>
              <w:rPr>
                <w:rFonts w:ascii="Calibri" w:hAnsi="Calibri" w:cs="Calibri"/>
                <w:color w:val="000000"/>
              </w:rPr>
              <w:t>0.0507</w:t>
            </w:r>
          </w:p>
        </w:tc>
        <w:tc>
          <w:tcPr>
            <w:tcW w:w="1769" w:type="dxa"/>
          </w:tcPr>
          <w:p w14:paraId="4FB6F274" w14:textId="77777777" w:rsidR="00C12EBB" w:rsidRDefault="00C12EBB" w:rsidP="00C12EBB">
            <w:pPr>
              <w:rPr>
                <w:noProof/>
              </w:rPr>
            </w:pPr>
          </w:p>
        </w:tc>
      </w:tr>
      <w:tr w:rsidR="00C12EBB" w14:paraId="6844746A" w14:textId="77777777" w:rsidTr="00874AA9">
        <w:tc>
          <w:tcPr>
            <w:tcW w:w="1798" w:type="dxa"/>
          </w:tcPr>
          <w:p w14:paraId="4057BBD5" w14:textId="40C9A018" w:rsidR="00C12EBB" w:rsidRDefault="00C12EBB" w:rsidP="00C12EBB">
            <w:pPr>
              <w:rPr>
                <w:noProof/>
              </w:rPr>
            </w:pPr>
            <w:r>
              <w:rPr>
                <w:noProof/>
              </w:rPr>
              <w:t>Blank</w:t>
            </w:r>
          </w:p>
        </w:tc>
        <w:tc>
          <w:tcPr>
            <w:tcW w:w="1856" w:type="dxa"/>
          </w:tcPr>
          <w:p w14:paraId="00CDB9EB" w14:textId="4F1796DF" w:rsidR="00C12EBB" w:rsidRDefault="00C12EBB" w:rsidP="00C12EBB">
            <w:pPr>
              <w:rPr>
                <w:noProof/>
              </w:rPr>
            </w:pPr>
            <w:r>
              <w:rPr>
                <w:noProof/>
              </w:rPr>
              <w:t>112,6502</w:t>
            </w:r>
          </w:p>
        </w:tc>
        <w:tc>
          <w:tcPr>
            <w:tcW w:w="1800" w:type="dxa"/>
          </w:tcPr>
          <w:p w14:paraId="6F62102F" w14:textId="7C5BDB54" w:rsidR="00C12EBB" w:rsidRDefault="00C12EBB" w:rsidP="00C12EBB">
            <w:pPr>
              <w:rPr>
                <w:noProof/>
              </w:rPr>
            </w:pPr>
            <w:r>
              <w:rPr>
                <w:noProof/>
              </w:rPr>
              <w:t>112,6512</w:t>
            </w:r>
          </w:p>
        </w:tc>
        <w:tc>
          <w:tcPr>
            <w:tcW w:w="1793" w:type="dxa"/>
            <w:vAlign w:val="bottom"/>
          </w:tcPr>
          <w:p w14:paraId="2013D489" w14:textId="06B44D9F" w:rsidR="00C12EBB" w:rsidRDefault="00C12EBB" w:rsidP="00C12EBB">
            <w:pPr>
              <w:rPr>
                <w:noProof/>
              </w:rPr>
            </w:pPr>
            <w:r>
              <w:rPr>
                <w:rFonts w:ascii="Calibri" w:hAnsi="Calibri" w:cs="Calibri"/>
                <w:color w:val="000000"/>
              </w:rPr>
              <w:t>0.001</w:t>
            </w:r>
          </w:p>
        </w:tc>
        <w:tc>
          <w:tcPr>
            <w:tcW w:w="1769" w:type="dxa"/>
          </w:tcPr>
          <w:p w14:paraId="33CD5BB8" w14:textId="77777777" w:rsidR="00C12EBB" w:rsidRDefault="00C12EBB" w:rsidP="00C12EBB">
            <w:pPr>
              <w:rPr>
                <w:noProof/>
              </w:rPr>
            </w:pPr>
          </w:p>
        </w:tc>
      </w:tr>
    </w:tbl>
    <w:p w14:paraId="36AE63B0" w14:textId="42E09411" w:rsidR="0075645B" w:rsidRDefault="0075645B" w:rsidP="004B6E6D"/>
    <w:p w14:paraId="3C9D3A46" w14:textId="04F86A64" w:rsidR="00F327C7" w:rsidRDefault="0090104D" w:rsidP="004B6E6D">
      <w:r>
        <w:t>26/7/19</w:t>
      </w:r>
    </w:p>
    <w:p w14:paraId="4916430A" w14:textId="6D3017C0" w:rsidR="0090104D" w:rsidRDefault="0090104D" w:rsidP="004B6E6D">
      <w:r>
        <w:t>Add</w:t>
      </w:r>
      <w:r w:rsidR="003605C1">
        <w:t xml:space="preserve"> 20 ml of</w:t>
      </w:r>
      <w:r>
        <w:t xml:space="preserve"> 10 % KOH </w:t>
      </w:r>
      <w:r w:rsidR="003605C1">
        <w:t xml:space="preserve">into the samples and 10 ml of 10 % KOH into the blank samples. Let it incubate for 48 hours at 40 </w:t>
      </w:r>
      <w:r w:rsidR="003605C1">
        <w:rPr>
          <w:rFonts w:cstheme="minorHAnsi"/>
        </w:rPr>
        <w:t>°</w:t>
      </w:r>
      <w:r w:rsidR="003605C1">
        <w:t>C (without shaking).</w:t>
      </w:r>
    </w:p>
    <w:p w14:paraId="690C1E2E" w14:textId="54CA0526" w:rsidR="003605C1" w:rsidRDefault="00C94E56" w:rsidP="004B6E6D">
      <w:r>
        <w:t>29/7/19</w:t>
      </w:r>
    </w:p>
    <w:p w14:paraId="65FE1EF3" w14:textId="77777777" w:rsidR="00C94E56" w:rsidRDefault="00C94E56" w:rsidP="004B6E6D">
      <w:r>
        <w:t xml:space="preserve">Add 20 ml of 30 % H2O2 into St 912 and 10 ml of 30 % H2O2 into the remaining samples/blanks. Incubate at RT for 24 hours and at 40 </w:t>
      </w:r>
      <w:r>
        <w:rPr>
          <w:rFonts w:cstheme="minorHAnsi"/>
        </w:rPr>
        <w:t>°</w:t>
      </w:r>
      <w:r>
        <w:t>C for another 24 hours.</w:t>
      </w:r>
    </w:p>
    <w:p w14:paraId="06AEFA4F" w14:textId="77777777" w:rsidR="00C94E56" w:rsidRDefault="00C94E56" w:rsidP="004B6E6D">
      <w:r>
        <w:t>31/ 7/19</w:t>
      </w:r>
    </w:p>
    <w:p w14:paraId="65346209" w14:textId="2BB73043" w:rsidR="00C94E56" w:rsidRDefault="00C94E56" w:rsidP="004B6E6D">
      <w:r>
        <w:lastRenderedPageBreak/>
        <w:t xml:space="preserve">Filter the samples on  </w:t>
      </w:r>
    </w:p>
    <w:p w14:paraId="2DC34E7D" w14:textId="38A6CFB7" w:rsidR="008400F3" w:rsidRDefault="008400F3" w:rsidP="004B6E6D"/>
    <w:tbl>
      <w:tblPr>
        <w:tblStyle w:val="TableGrid"/>
        <w:tblW w:w="0" w:type="auto"/>
        <w:tblLook w:val="04A0" w:firstRow="1" w:lastRow="0" w:firstColumn="1" w:lastColumn="0" w:noHBand="0" w:noVBand="1"/>
      </w:tblPr>
      <w:tblGrid>
        <w:gridCol w:w="2254"/>
        <w:gridCol w:w="2254"/>
        <w:gridCol w:w="2254"/>
        <w:gridCol w:w="2254"/>
      </w:tblGrid>
      <w:tr w:rsidR="008400F3" w14:paraId="5ED1CD2F" w14:textId="77777777" w:rsidTr="008400F3">
        <w:tc>
          <w:tcPr>
            <w:tcW w:w="2254" w:type="dxa"/>
          </w:tcPr>
          <w:p w14:paraId="42B9795E" w14:textId="612A8872" w:rsidR="008400F3" w:rsidRDefault="008400F3" w:rsidP="004B6E6D">
            <w:r>
              <w:t>910-C</w:t>
            </w:r>
          </w:p>
        </w:tc>
        <w:tc>
          <w:tcPr>
            <w:tcW w:w="2254" w:type="dxa"/>
          </w:tcPr>
          <w:p w14:paraId="6071F10D" w14:textId="4442DA96" w:rsidR="008400F3" w:rsidRDefault="008400F3" w:rsidP="004B6E6D">
            <w:r>
              <w:t xml:space="preserve">Lots of paint and rusty bits from the boat </w:t>
            </w:r>
          </w:p>
        </w:tc>
        <w:tc>
          <w:tcPr>
            <w:tcW w:w="2254" w:type="dxa"/>
          </w:tcPr>
          <w:p w14:paraId="0E395AC4" w14:textId="77777777" w:rsidR="008400F3" w:rsidRDefault="008400F3" w:rsidP="004B6E6D"/>
        </w:tc>
        <w:tc>
          <w:tcPr>
            <w:tcW w:w="2254" w:type="dxa"/>
          </w:tcPr>
          <w:p w14:paraId="495BB8EA" w14:textId="77777777" w:rsidR="008400F3" w:rsidRDefault="008400F3" w:rsidP="004B6E6D"/>
        </w:tc>
      </w:tr>
      <w:tr w:rsidR="008400F3" w14:paraId="4042C4FD" w14:textId="77777777" w:rsidTr="008400F3">
        <w:tc>
          <w:tcPr>
            <w:tcW w:w="2254" w:type="dxa"/>
          </w:tcPr>
          <w:p w14:paraId="31B97EA8" w14:textId="472D93AF" w:rsidR="008400F3" w:rsidRDefault="008400F3" w:rsidP="004B6E6D">
            <w:r>
              <w:t>911-A</w:t>
            </w:r>
          </w:p>
        </w:tc>
        <w:tc>
          <w:tcPr>
            <w:tcW w:w="2254" w:type="dxa"/>
          </w:tcPr>
          <w:p w14:paraId="343CD32A" w14:textId="5F848977" w:rsidR="008400F3" w:rsidRDefault="008400F3" w:rsidP="004B6E6D">
            <w:r>
              <w:t>Rust and paint from boat</w:t>
            </w:r>
          </w:p>
        </w:tc>
        <w:tc>
          <w:tcPr>
            <w:tcW w:w="2254" w:type="dxa"/>
          </w:tcPr>
          <w:p w14:paraId="1C7DCDD3" w14:textId="77777777" w:rsidR="008400F3" w:rsidRDefault="008400F3" w:rsidP="004B6E6D"/>
        </w:tc>
        <w:tc>
          <w:tcPr>
            <w:tcW w:w="2254" w:type="dxa"/>
          </w:tcPr>
          <w:p w14:paraId="214DC9C8" w14:textId="77777777" w:rsidR="008400F3" w:rsidRDefault="008400F3" w:rsidP="004B6E6D"/>
        </w:tc>
      </w:tr>
      <w:tr w:rsidR="008400F3" w14:paraId="4E263A13" w14:textId="77777777" w:rsidTr="008400F3">
        <w:tc>
          <w:tcPr>
            <w:tcW w:w="2254" w:type="dxa"/>
          </w:tcPr>
          <w:p w14:paraId="5C8BF4C0" w14:textId="7B1E50E7" w:rsidR="008400F3" w:rsidRDefault="00AD6DC1" w:rsidP="004B6E6D">
            <w:r>
              <w:t>Blank 910 and 911</w:t>
            </w:r>
          </w:p>
        </w:tc>
        <w:tc>
          <w:tcPr>
            <w:tcW w:w="2254" w:type="dxa"/>
          </w:tcPr>
          <w:p w14:paraId="00395799" w14:textId="33F6C604" w:rsidR="008400F3" w:rsidRDefault="00AD6DC1" w:rsidP="004B6E6D">
            <w:r>
              <w:t>One blue/black fibre</w:t>
            </w:r>
          </w:p>
        </w:tc>
        <w:tc>
          <w:tcPr>
            <w:tcW w:w="2254" w:type="dxa"/>
          </w:tcPr>
          <w:p w14:paraId="32E24700" w14:textId="77777777" w:rsidR="008400F3" w:rsidRDefault="008400F3" w:rsidP="004B6E6D"/>
        </w:tc>
        <w:tc>
          <w:tcPr>
            <w:tcW w:w="2254" w:type="dxa"/>
          </w:tcPr>
          <w:p w14:paraId="2DCA8A3E" w14:textId="77777777" w:rsidR="008400F3" w:rsidRDefault="008400F3" w:rsidP="004B6E6D"/>
        </w:tc>
      </w:tr>
    </w:tbl>
    <w:p w14:paraId="727B6772" w14:textId="064ED9E5" w:rsidR="008400F3" w:rsidRDefault="008400F3" w:rsidP="004B6E6D"/>
    <w:p w14:paraId="1A09D985" w14:textId="00C74652" w:rsidR="005171FF" w:rsidRDefault="005171FF" w:rsidP="004B6E6D">
      <w:r>
        <w:t>NB</w:t>
      </w:r>
    </w:p>
    <w:p w14:paraId="77E16D49" w14:textId="0DF26935" w:rsidR="005171FF" w:rsidRDefault="005171FF" w:rsidP="004B6E6D">
      <w:r>
        <w:t xml:space="preserve">Use gridded </w:t>
      </w:r>
      <w:proofErr w:type="spellStart"/>
      <w:r>
        <w:t>filterpaper</w:t>
      </w:r>
      <w:proofErr w:type="spellEnd"/>
      <w:r>
        <w:t xml:space="preserve"> which makes it easier to keep track </w:t>
      </w:r>
      <w:r w:rsidR="00AD6DC1">
        <w:t>while identifying microplastics under the microscope</w:t>
      </w:r>
    </w:p>
    <w:p w14:paraId="27BAC7DC" w14:textId="0E7EFEC4" w:rsidR="00AD6DC1" w:rsidRDefault="00AD6DC1" w:rsidP="004B6E6D">
      <w:r>
        <w:t>Almost impossible to identify transparent microplastics with microscope identification</w:t>
      </w:r>
    </w:p>
    <w:p w14:paraId="072F05B9" w14:textId="28F86105" w:rsidR="00EF267D" w:rsidRDefault="00EF267D" w:rsidP="00EF267D">
      <w:pPr>
        <w:pStyle w:val="Heading2"/>
      </w:pPr>
      <w:bookmarkStart w:id="35" w:name="_Toc31286830"/>
      <w:r>
        <w:t>Processing of samples 915-917</w:t>
      </w:r>
      <w:bookmarkEnd w:id="35"/>
    </w:p>
    <w:p w14:paraId="39006C63" w14:textId="2FD2367C" w:rsidR="00D3167B" w:rsidRDefault="00D3167B" w:rsidP="004B6E6D"/>
    <w:p w14:paraId="7B3BB31E" w14:textId="77777777" w:rsidR="00971FB4" w:rsidRDefault="00971FB4">
      <w:r>
        <w:t>27/8/19</w:t>
      </w:r>
    </w:p>
    <w:p w14:paraId="6C1B5BE1" w14:textId="4DBEF692" w:rsidR="00971FB4" w:rsidRDefault="00971FB4" w:rsidP="00971FB4">
      <w:r>
        <w:t>Filter samples and blanks through 125 um steel mesh into a 250 ml Erlenmeyer flask. Samples were dried in the freeze dryer for 120 hours (until the 1/9/19).</w:t>
      </w:r>
    </w:p>
    <w:tbl>
      <w:tblPr>
        <w:tblStyle w:val="TableGrid"/>
        <w:tblW w:w="0" w:type="auto"/>
        <w:tblLook w:val="04A0" w:firstRow="1" w:lastRow="0" w:firstColumn="1" w:lastColumn="0" w:noHBand="0" w:noVBand="1"/>
      </w:tblPr>
      <w:tblGrid>
        <w:gridCol w:w="1798"/>
        <w:gridCol w:w="1856"/>
        <w:gridCol w:w="1800"/>
        <w:gridCol w:w="1793"/>
        <w:gridCol w:w="1769"/>
      </w:tblGrid>
      <w:tr w:rsidR="00971FB4" w14:paraId="4B6C5A42" w14:textId="77777777" w:rsidTr="00063A71">
        <w:tc>
          <w:tcPr>
            <w:tcW w:w="1798" w:type="dxa"/>
          </w:tcPr>
          <w:p w14:paraId="157CFED4" w14:textId="77777777" w:rsidR="00971FB4" w:rsidRDefault="00971FB4" w:rsidP="00063A71">
            <w:pPr>
              <w:rPr>
                <w:noProof/>
              </w:rPr>
            </w:pPr>
            <w:r>
              <w:rPr>
                <w:noProof/>
              </w:rPr>
              <w:t>Sample</w:t>
            </w:r>
          </w:p>
        </w:tc>
        <w:tc>
          <w:tcPr>
            <w:tcW w:w="1856" w:type="dxa"/>
          </w:tcPr>
          <w:p w14:paraId="7748D830" w14:textId="77777777" w:rsidR="00971FB4" w:rsidRDefault="00971FB4" w:rsidP="00063A71">
            <w:pPr>
              <w:rPr>
                <w:noProof/>
              </w:rPr>
            </w:pPr>
            <w:r>
              <w:rPr>
                <w:noProof/>
              </w:rPr>
              <w:t>Weight (tare) [g]</w:t>
            </w:r>
          </w:p>
          <w:p w14:paraId="409AAD16" w14:textId="77777777" w:rsidR="00971FB4" w:rsidRDefault="00971FB4" w:rsidP="00063A71">
            <w:pPr>
              <w:rPr>
                <w:noProof/>
              </w:rPr>
            </w:pPr>
          </w:p>
        </w:tc>
        <w:tc>
          <w:tcPr>
            <w:tcW w:w="1800" w:type="dxa"/>
          </w:tcPr>
          <w:p w14:paraId="08EF0461" w14:textId="77777777" w:rsidR="00971FB4" w:rsidRDefault="00971FB4" w:rsidP="00063A71">
            <w:pPr>
              <w:rPr>
                <w:noProof/>
              </w:rPr>
            </w:pPr>
            <w:r>
              <w:rPr>
                <w:noProof/>
              </w:rPr>
              <w:t>Weight (tare+dry sample) [g]</w:t>
            </w:r>
          </w:p>
        </w:tc>
        <w:tc>
          <w:tcPr>
            <w:tcW w:w="1793" w:type="dxa"/>
          </w:tcPr>
          <w:p w14:paraId="5487B97B" w14:textId="77777777" w:rsidR="00971FB4" w:rsidRDefault="00971FB4" w:rsidP="00063A71">
            <w:pPr>
              <w:rPr>
                <w:noProof/>
              </w:rPr>
            </w:pPr>
            <w:r>
              <w:rPr>
                <w:noProof/>
              </w:rPr>
              <w:t>Weight dry sample</w:t>
            </w:r>
          </w:p>
          <w:p w14:paraId="75E37F05" w14:textId="77777777" w:rsidR="00971FB4" w:rsidRDefault="00971FB4" w:rsidP="00063A71">
            <w:pPr>
              <w:rPr>
                <w:noProof/>
              </w:rPr>
            </w:pPr>
            <w:r>
              <w:rPr>
                <w:noProof/>
              </w:rPr>
              <w:t>[g]</w:t>
            </w:r>
          </w:p>
        </w:tc>
        <w:tc>
          <w:tcPr>
            <w:tcW w:w="1769" w:type="dxa"/>
          </w:tcPr>
          <w:p w14:paraId="338CCCC4" w14:textId="77777777" w:rsidR="00971FB4" w:rsidRDefault="00971FB4" w:rsidP="00063A71">
            <w:pPr>
              <w:rPr>
                <w:noProof/>
              </w:rPr>
            </w:pPr>
            <w:r>
              <w:rPr>
                <w:noProof/>
              </w:rPr>
              <w:t xml:space="preserve">Average </w:t>
            </w:r>
          </w:p>
          <w:p w14:paraId="3B984F0C" w14:textId="77777777" w:rsidR="00971FB4" w:rsidRDefault="00971FB4" w:rsidP="00063A71">
            <w:pPr>
              <w:rPr>
                <w:noProof/>
              </w:rPr>
            </w:pPr>
            <w:r>
              <w:rPr>
                <w:noProof/>
              </w:rPr>
              <w:t>dry weight</w:t>
            </w:r>
          </w:p>
          <w:p w14:paraId="5D1D6303" w14:textId="77777777" w:rsidR="00971FB4" w:rsidRDefault="00971FB4" w:rsidP="00063A71">
            <w:pPr>
              <w:rPr>
                <w:noProof/>
              </w:rPr>
            </w:pPr>
            <w:r>
              <w:rPr>
                <w:noProof/>
              </w:rPr>
              <w:t>[g]</w:t>
            </w:r>
          </w:p>
        </w:tc>
      </w:tr>
      <w:tr w:rsidR="00971FB4" w14:paraId="3964B884" w14:textId="77777777" w:rsidTr="00063A71">
        <w:tc>
          <w:tcPr>
            <w:tcW w:w="1798" w:type="dxa"/>
          </w:tcPr>
          <w:p w14:paraId="16CF6C99" w14:textId="4BC93086" w:rsidR="00971FB4" w:rsidRDefault="00971FB4" w:rsidP="00971FB4">
            <w:pPr>
              <w:rPr>
                <w:noProof/>
              </w:rPr>
            </w:pPr>
            <w:r>
              <w:rPr>
                <w:noProof/>
              </w:rPr>
              <w:t>St 915 A</w:t>
            </w:r>
          </w:p>
        </w:tc>
        <w:tc>
          <w:tcPr>
            <w:tcW w:w="1856" w:type="dxa"/>
          </w:tcPr>
          <w:p w14:paraId="2E85DC29" w14:textId="5BA0F380" w:rsidR="00971FB4" w:rsidRDefault="00971FB4" w:rsidP="00971FB4">
            <w:pPr>
              <w:rPr>
                <w:noProof/>
              </w:rPr>
            </w:pPr>
            <w:r>
              <w:rPr>
                <w:noProof/>
              </w:rPr>
              <w:t>112,6802</w:t>
            </w:r>
          </w:p>
        </w:tc>
        <w:tc>
          <w:tcPr>
            <w:tcW w:w="1800" w:type="dxa"/>
          </w:tcPr>
          <w:p w14:paraId="605BDBAC" w14:textId="767D40F8" w:rsidR="00971FB4" w:rsidRDefault="00971FB4" w:rsidP="00971FB4">
            <w:pPr>
              <w:rPr>
                <w:noProof/>
              </w:rPr>
            </w:pPr>
            <w:r>
              <w:rPr>
                <w:noProof/>
              </w:rPr>
              <w:t>112,6910</w:t>
            </w:r>
          </w:p>
        </w:tc>
        <w:tc>
          <w:tcPr>
            <w:tcW w:w="1793" w:type="dxa"/>
            <w:vAlign w:val="bottom"/>
          </w:tcPr>
          <w:p w14:paraId="3F0739F7" w14:textId="2ECB4AC8" w:rsidR="00971FB4" w:rsidRDefault="00971FB4" w:rsidP="00971FB4">
            <w:pPr>
              <w:rPr>
                <w:noProof/>
              </w:rPr>
            </w:pPr>
            <w:r>
              <w:rPr>
                <w:rFonts w:ascii="Calibri" w:hAnsi="Calibri" w:cs="Calibri"/>
                <w:color w:val="000000"/>
              </w:rPr>
              <w:t>0</w:t>
            </w:r>
            <w:r w:rsidR="00F14F4F">
              <w:rPr>
                <w:rFonts w:ascii="Calibri" w:hAnsi="Calibri" w:cs="Calibri"/>
                <w:color w:val="000000"/>
              </w:rPr>
              <w:t>,</w:t>
            </w:r>
            <w:r>
              <w:rPr>
                <w:rFonts w:ascii="Calibri" w:hAnsi="Calibri" w:cs="Calibri"/>
                <w:color w:val="000000"/>
              </w:rPr>
              <w:t>0108</w:t>
            </w:r>
          </w:p>
        </w:tc>
        <w:tc>
          <w:tcPr>
            <w:tcW w:w="1769" w:type="dxa"/>
            <w:vMerge w:val="restart"/>
          </w:tcPr>
          <w:tbl>
            <w:tblPr>
              <w:tblW w:w="960" w:type="dxa"/>
              <w:tblLook w:val="04A0" w:firstRow="1" w:lastRow="0" w:firstColumn="1" w:lastColumn="0" w:noHBand="0" w:noVBand="1"/>
            </w:tblPr>
            <w:tblGrid>
              <w:gridCol w:w="960"/>
            </w:tblGrid>
            <w:tr w:rsidR="00F14F4F" w:rsidRPr="00F14F4F" w14:paraId="7932C049" w14:textId="77777777" w:rsidTr="00F14F4F">
              <w:trPr>
                <w:trHeight w:val="288"/>
              </w:trPr>
              <w:tc>
                <w:tcPr>
                  <w:tcW w:w="960" w:type="dxa"/>
                  <w:tcBorders>
                    <w:top w:val="nil"/>
                    <w:left w:val="nil"/>
                    <w:bottom w:val="nil"/>
                    <w:right w:val="nil"/>
                  </w:tcBorders>
                  <w:shd w:val="clear" w:color="auto" w:fill="auto"/>
                  <w:noWrap/>
                  <w:vAlign w:val="bottom"/>
                  <w:hideMark/>
                </w:tcPr>
                <w:p w14:paraId="4C411E43" w14:textId="77777777" w:rsidR="00F14F4F" w:rsidRPr="00F14F4F" w:rsidRDefault="00F14F4F" w:rsidP="00F14F4F">
                  <w:pPr>
                    <w:spacing w:after="0" w:line="240" w:lineRule="auto"/>
                    <w:jc w:val="right"/>
                    <w:rPr>
                      <w:rFonts w:ascii="Calibri" w:eastAsia="Times New Roman" w:hAnsi="Calibri" w:cs="Calibri"/>
                      <w:color w:val="000000"/>
                      <w:lang w:eastAsia="en-GB"/>
                    </w:rPr>
                  </w:pPr>
                  <w:r w:rsidRPr="00F14F4F">
                    <w:rPr>
                      <w:rFonts w:ascii="Calibri" w:eastAsia="Times New Roman" w:hAnsi="Calibri" w:cs="Calibri"/>
                      <w:color w:val="000000"/>
                      <w:lang w:eastAsia="en-GB"/>
                    </w:rPr>
                    <w:t>0.0277</w:t>
                  </w:r>
                </w:p>
              </w:tc>
            </w:tr>
            <w:tr w:rsidR="00F14F4F" w:rsidRPr="00F14F4F" w14:paraId="5FFCA792" w14:textId="77777777" w:rsidTr="00F14F4F">
              <w:trPr>
                <w:trHeight w:val="288"/>
              </w:trPr>
              <w:tc>
                <w:tcPr>
                  <w:tcW w:w="960" w:type="dxa"/>
                  <w:tcBorders>
                    <w:top w:val="nil"/>
                    <w:left w:val="nil"/>
                    <w:bottom w:val="nil"/>
                    <w:right w:val="nil"/>
                  </w:tcBorders>
                  <w:shd w:val="clear" w:color="auto" w:fill="auto"/>
                  <w:noWrap/>
                  <w:vAlign w:val="bottom"/>
                </w:tcPr>
                <w:p w14:paraId="2B07A975" w14:textId="64BA0139" w:rsidR="00F14F4F" w:rsidRPr="00F14F4F" w:rsidRDefault="00F14F4F" w:rsidP="00F14F4F">
                  <w:pPr>
                    <w:spacing w:after="0" w:line="240" w:lineRule="auto"/>
                    <w:jc w:val="right"/>
                    <w:rPr>
                      <w:rFonts w:ascii="Calibri" w:eastAsia="Times New Roman" w:hAnsi="Calibri" w:cs="Calibri"/>
                      <w:color w:val="000000"/>
                      <w:lang w:eastAsia="en-GB"/>
                    </w:rPr>
                  </w:pPr>
                </w:p>
              </w:tc>
            </w:tr>
            <w:tr w:rsidR="00F14F4F" w:rsidRPr="00F14F4F" w14:paraId="2081A754" w14:textId="77777777" w:rsidTr="00F14F4F">
              <w:trPr>
                <w:trHeight w:val="288"/>
              </w:trPr>
              <w:tc>
                <w:tcPr>
                  <w:tcW w:w="960" w:type="dxa"/>
                  <w:tcBorders>
                    <w:top w:val="nil"/>
                    <w:left w:val="nil"/>
                    <w:bottom w:val="nil"/>
                    <w:right w:val="nil"/>
                  </w:tcBorders>
                  <w:shd w:val="clear" w:color="auto" w:fill="auto"/>
                  <w:noWrap/>
                  <w:vAlign w:val="bottom"/>
                </w:tcPr>
                <w:p w14:paraId="7AB58379" w14:textId="4ECDD853" w:rsidR="00F14F4F" w:rsidRPr="00F14F4F" w:rsidRDefault="00F14F4F" w:rsidP="00F14F4F">
                  <w:pPr>
                    <w:spacing w:after="0" w:line="240" w:lineRule="auto"/>
                    <w:jc w:val="right"/>
                    <w:rPr>
                      <w:rFonts w:ascii="Calibri" w:eastAsia="Times New Roman" w:hAnsi="Calibri" w:cs="Calibri"/>
                      <w:color w:val="000000"/>
                      <w:lang w:eastAsia="en-GB"/>
                    </w:rPr>
                  </w:pPr>
                </w:p>
              </w:tc>
            </w:tr>
          </w:tbl>
          <w:p w14:paraId="13478277" w14:textId="7CDBD0F8" w:rsidR="00971FB4" w:rsidRDefault="00971FB4" w:rsidP="00971FB4">
            <w:pPr>
              <w:rPr>
                <w:noProof/>
              </w:rPr>
            </w:pPr>
          </w:p>
        </w:tc>
      </w:tr>
      <w:tr w:rsidR="00971FB4" w14:paraId="29527F37" w14:textId="77777777" w:rsidTr="00063A71">
        <w:tc>
          <w:tcPr>
            <w:tcW w:w="1798" w:type="dxa"/>
          </w:tcPr>
          <w:p w14:paraId="68077D03" w14:textId="32CC045A" w:rsidR="00971FB4" w:rsidRDefault="00971FB4" w:rsidP="00971FB4">
            <w:pPr>
              <w:rPr>
                <w:noProof/>
              </w:rPr>
            </w:pPr>
            <w:r>
              <w:rPr>
                <w:noProof/>
              </w:rPr>
              <w:t>St 915 B</w:t>
            </w:r>
          </w:p>
        </w:tc>
        <w:tc>
          <w:tcPr>
            <w:tcW w:w="1856" w:type="dxa"/>
          </w:tcPr>
          <w:p w14:paraId="0253CCDC" w14:textId="3CA69EC8" w:rsidR="00971FB4" w:rsidRDefault="00971FB4" w:rsidP="00971FB4">
            <w:pPr>
              <w:rPr>
                <w:noProof/>
              </w:rPr>
            </w:pPr>
            <w:r>
              <w:rPr>
                <w:noProof/>
              </w:rPr>
              <w:t>120,1569</w:t>
            </w:r>
          </w:p>
        </w:tc>
        <w:tc>
          <w:tcPr>
            <w:tcW w:w="1800" w:type="dxa"/>
          </w:tcPr>
          <w:p w14:paraId="63E6D58F" w14:textId="57CB8FF3" w:rsidR="00971FB4" w:rsidRDefault="00971FB4" w:rsidP="00971FB4">
            <w:pPr>
              <w:rPr>
                <w:noProof/>
              </w:rPr>
            </w:pPr>
            <w:r>
              <w:rPr>
                <w:noProof/>
              </w:rPr>
              <w:t>120,1825</w:t>
            </w:r>
          </w:p>
        </w:tc>
        <w:tc>
          <w:tcPr>
            <w:tcW w:w="1793" w:type="dxa"/>
            <w:vAlign w:val="bottom"/>
          </w:tcPr>
          <w:p w14:paraId="299BAD4A" w14:textId="5B7E5BD0" w:rsidR="00971FB4" w:rsidRDefault="00971FB4" w:rsidP="00971FB4">
            <w:pPr>
              <w:rPr>
                <w:noProof/>
              </w:rPr>
            </w:pPr>
            <w:r>
              <w:rPr>
                <w:rFonts w:ascii="Calibri" w:hAnsi="Calibri" w:cs="Calibri"/>
                <w:color w:val="000000"/>
              </w:rPr>
              <w:t>0</w:t>
            </w:r>
            <w:r w:rsidR="00F14F4F">
              <w:rPr>
                <w:rFonts w:ascii="Calibri" w:hAnsi="Calibri" w:cs="Calibri"/>
                <w:color w:val="000000"/>
              </w:rPr>
              <w:t>,</w:t>
            </w:r>
            <w:r>
              <w:rPr>
                <w:rFonts w:ascii="Calibri" w:hAnsi="Calibri" w:cs="Calibri"/>
                <w:color w:val="000000"/>
              </w:rPr>
              <w:t>0256</w:t>
            </w:r>
          </w:p>
        </w:tc>
        <w:tc>
          <w:tcPr>
            <w:tcW w:w="1769" w:type="dxa"/>
            <w:vMerge/>
          </w:tcPr>
          <w:p w14:paraId="5453AE4C" w14:textId="77777777" w:rsidR="00971FB4" w:rsidRDefault="00971FB4" w:rsidP="00971FB4">
            <w:pPr>
              <w:rPr>
                <w:noProof/>
              </w:rPr>
            </w:pPr>
          </w:p>
        </w:tc>
      </w:tr>
      <w:tr w:rsidR="00971FB4" w14:paraId="4D2696BA" w14:textId="77777777" w:rsidTr="00063A71">
        <w:tc>
          <w:tcPr>
            <w:tcW w:w="1798" w:type="dxa"/>
          </w:tcPr>
          <w:p w14:paraId="5CE72025" w14:textId="5597899C" w:rsidR="00971FB4" w:rsidRDefault="00971FB4" w:rsidP="00971FB4">
            <w:pPr>
              <w:rPr>
                <w:noProof/>
              </w:rPr>
            </w:pPr>
            <w:r>
              <w:rPr>
                <w:noProof/>
              </w:rPr>
              <w:t>St 915 C</w:t>
            </w:r>
          </w:p>
        </w:tc>
        <w:tc>
          <w:tcPr>
            <w:tcW w:w="1856" w:type="dxa"/>
          </w:tcPr>
          <w:p w14:paraId="29C90A01" w14:textId="0F87928C" w:rsidR="00971FB4" w:rsidRDefault="00971FB4" w:rsidP="00971FB4">
            <w:pPr>
              <w:rPr>
                <w:noProof/>
              </w:rPr>
            </w:pPr>
            <w:r>
              <w:rPr>
                <w:noProof/>
              </w:rPr>
              <w:t>111,8573</w:t>
            </w:r>
          </w:p>
        </w:tc>
        <w:tc>
          <w:tcPr>
            <w:tcW w:w="1800" w:type="dxa"/>
          </w:tcPr>
          <w:p w14:paraId="209184AF" w14:textId="290BB308" w:rsidR="00971FB4" w:rsidRDefault="00971FB4" w:rsidP="00971FB4">
            <w:pPr>
              <w:rPr>
                <w:noProof/>
              </w:rPr>
            </w:pPr>
            <w:r>
              <w:rPr>
                <w:noProof/>
              </w:rPr>
              <w:t>111,9040</w:t>
            </w:r>
          </w:p>
        </w:tc>
        <w:tc>
          <w:tcPr>
            <w:tcW w:w="1793" w:type="dxa"/>
            <w:vAlign w:val="bottom"/>
          </w:tcPr>
          <w:p w14:paraId="099BE985" w14:textId="06B84B0B" w:rsidR="00971FB4" w:rsidRDefault="00971FB4" w:rsidP="00971FB4">
            <w:pPr>
              <w:rPr>
                <w:noProof/>
              </w:rPr>
            </w:pPr>
            <w:r>
              <w:rPr>
                <w:rFonts w:ascii="Calibri" w:hAnsi="Calibri" w:cs="Calibri"/>
                <w:color w:val="000000"/>
              </w:rPr>
              <w:t>0</w:t>
            </w:r>
            <w:r w:rsidR="00F14F4F">
              <w:rPr>
                <w:rFonts w:ascii="Calibri" w:hAnsi="Calibri" w:cs="Calibri"/>
                <w:color w:val="000000"/>
              </w:rPr>
              <w:t>,</w:t>
            </w:r>
            <w:r>
              <w:rPr>
                <w:rFonts w:ascii="Calibri" w:hAnsi="Calibri" w:cs="Calibri"/>
                <w:color w:val="000000"/>
              </w:rPr>
              <w:t>0467</w:t>
            </w:r>
          </w:p>
        </w:tc>
        <w:tc>
          <w:tcPr>
            <w:tcW w:w="1769" w:type="dxa"/>
            <w:vMerge/>
          </w:tcPr>
          <w:p w14:paraId="3D5A52C8" w14:textId="77777777" w:rsidR="00971FB4" w:rsidRDefault="00971FB4" w:rsidP="00971FB4">
            <w:pPr>
              <w:rPr>
                <w:noProof/>
              </w:rPr>
            </w:pPr>
          </w:p>
        </w:tc>
      </w:tr>
      <w:tr w:rsidR="00971FB4" w14:paraId="7EC5FE83" w14:textId="77777777" w:rsidTr="00063A71">
        <w:tc>
          <w:tcPr>
            <w:tcW w:w="1798" w:type="dxa"/>
          </w:tcPr>
          <w:p w14:paraId="5C712FC4" w14:textId="48BFA701" w:rsidR="00971FB4" w:rsidRDefault="00971FB4" w:rsidP="00971FB4">
            <w:pPr>
              <w:rPr>
                <w:noProof/>
              </w:rPr>
            </w:pPr>
            <w:r>
              <w:rPr>
                <w:noProof/>
              </w:rPr>
              <w:t>Blank</w:t>
            </w:r>
          </w:p>
        </w:tc>
        <w:tc>
          <w:tcPr>
            <w:tcW w:w="1856" w:type="dxa"/>
          </w:tcPr>
          <w:p w14:paraId="7D425601" w14:textId="26C8B53A" w:rsidR="00971FB4" w:rsidRDefault="00971FB4" w:rsidP="00971FB4">
            <w:pPr>
              <w:rPr>
                <w:noProof/>
              </w:rPr>
            </w:pPr>
            <w:r>
              <w:rPr>
                <w:noProof/>
              </w:rPr>
              <w:t>127,4348</w:t>
            </w:r>
          </w:p>
        </w:tc>
        <w:tc>
          <w:tcPr>
            <w:tcW w:w="1800" w:type="dxa"/>
          </w:tcPr>
          <w:p w14:paraId="74EA6277" w14:textId="22B3C487" w:rsidR="00971FB4" w:rsidRDefault="00971FB4" w:rsidP="00971FB4">
            <w:pPr>
              <w:rPr>
                <w:noProof/>
              </w:rPr>
            </w:pPr>
            <w:r>
              <w:rPr>
                <w:noProof/>
              </w:rPr>
              <w:t>127,4251</w:t>
            </w:r>
          </w:p>
        </w:tc>
        <w:tc>
          <w:tcPr>
            <w:tcW w:w="1793" w:type="dxa"/>
            <w:vAlign w:val="bottom"/>
          </w:tcPr>
          <w:p w14:paraId="5ED0640B" w14:textId="5B35B049" w:rsidR="00971FB4" w:rsidRDefault="00971FB4" w:rsidP="00971FB4">
            <w:pPr>
              <w:rPr>
                <w:noProof/>
              </w:rPr>
            </w:pPr>
            <w:r>
              <w:rPr>
                <w:rFonts w:ascii="Calibri" w:hAnsi="Calibri" w:cs="Calibri"/>
                <w:color w:val="000000"/>
              </w:rPr>
              <w:t>-0</w:t>
            </w:r>
            <w:r w:rsidR="00F14F4F">
              <w:rPr>
                <w:rFonts w:ascii="Calibri" w:hAnsi="Calibri" w:cs="Calibri"/>
                <w:color w:val="000000"/>
              </w:rPr>
              <w:t>,</w:t>
            </w:r>
            <w:r>
              <w:rPr>
                <w:rFonts w:ascii="Calibri" w:hAnsi="Calibri" w:cs="Calibri"/>
                <w:color w:val="000000"/>
              </w:rPr>
              <w:t>0097</w:t>
            </w:r>
          </w:p>
        </w:tc>
        <w:tc>
          <w:tcPr>
            <w:tcW w:w="1769" w:type="dxa"/>
          </w:tcPr>
          <w:p w14:paraId="7B9ADABA" w14:textId="4E2C018B" w:rsidR="00971FB4" w:rsidRDefault="00F14F4F" w:rsidP="00971FB4">
            <w:pPr>
              <w:rPr>
                <w:noProof/>
              </w:rPr>
            </w:pPr>
            <w:r>
              <w:rPr>
                <w:noProof/>
              </w:rPr>
              <w:t>-</w:t>
            </w:r>
          </w:p>
        </w:tc>
      </w:tr>
      <w:tr w:rsidR="00971FB4" w14:paraId="07121A12" w14:textId="77777777" w:rsidTr="00063A71">
        <w:tc>
          <w:tcPr>
            <w:tcW w:w="1798" w:type="dxa"/>
          </w:tcPr>
          <w:p w14:paraId="0CC1EBFE" w14:textId="77777777" w:rsidR="00971FB4" w:rsidRDefault="00971FB4" w:rsidP="00971FB4">
            <w:pPr>
              <w:rPr>
                <w:noProof/>
              </w:rPr>
            </w:pPr>
          </w:p>
        </w:tc>
        <w:tc>
          <w:tcPr>
            <w:tcW w:w="1856" w:type="dxa"/>
          </w:tcPr>
          <w:p w14:paraId="06872141" w14:textId="77777777" w:rsidR="00971FB4" w:rsidRDefault="00971FB4" w:rsidP="00971FB4">
            <w:pPr>
              <w:rPr>
                <w:noProof/>
              </w:rPr>
            </w:pPr>
          </w:p>
        </w:tc>
        <w:tc>
          <w:tcPr>
            <w:tcW w:w="1800" w:type="dxa"/>
          </w:tcPr>
          <w:p w14:paraId="09137403" w14:textId="77777777" w:rsidR="00971FB4" w:rsidRDefault="00971FB4" w:rsidP="00971FB4">
            <w:pPr>
              <w:rPr>
                <w:noProof/>
              </w:rPr>
            </w:pPr>
          </w:p>
        </w:tc>
        <w:tc>
          <w:tcPr>
            <w:tcW w:w="1793" w:type="dxa"/>
            <w:vAlign w:val="bottom"/>
          </w:tcPr>
          <w:p w14:paraId="4A564FCF" w14:textId="2393666A" w:rsidR="00971FB4" w:rsidRDefault="00971FB4" w:rsidP="00971FB4">
            <w:pPr>
              <w:rPr>
                <w:noProof/>
              </w:rPr>
            </w:pPr>
          </w:p>
        </w:tc>
        <w:tc>
          <w:tcPr>
            <w:tcW w:w="1769" w:type="dxa"/>
          </w:tcPr>
          <w:p w14:paraId="6C40A54B" w14:textId="77777777" w:rsidR="00971FB4" w:rsidRDefault="00971FB4" w:rsidP="00971FB4">
            <w:pPr>
              <w:rPr>
                <w:noProof/>
              </w:rPr>
            </w:pPr>
          </w:p>
        </w:tc>
      </w:tr>
      <w:tr w:rsidR="00971FB4" w14:paraId="6A701A71" w14:textId="77777777" w:rsidTr="00063A71">
        <w:tc>
          <w:tcPr>
            <w:tcW w:w="1798" w:type="dxa"/>
          </w:tcPr>
          <w:p w14:paraId="5C7EE6B3" w14:textId="591794AB" w:rsidR="00971FB4" w:rsidRDefault="00971FB4" w:rsidP="00971FB4">
            <w:pPr>
              <w:rPr>
                <w:noProof/>
              </w:rPr>
            </w:pPr>
            <w:r>
              <w:rPr>
                <w:noProof/>
              </w:rPr>
              <w:t>St 916 A</w:t>
            </w:r>
          </w:p>
        </w:tc>
        <w:tc>
          <w:tcPr>
            <w:tcW w:w="1856" w:type="dxa"/>
          </w:tcPr>
          <w:p w14:paraId="0B6549C8" w14:textId="121CA970" w:rsidR="00971FB4" w:rsidRDefault="00971FB4" w:rsidP="00971FB4">
            <w:pPr>
              <w:rPr>
                <w:noProof/>
              </w:rPr>
            </w:pPr>
            <w:r>
              <w:rPr>
                <w:noProof/>
              </w:rPr>
              <w:t>133,2689</w:t>
            </w:r>
          </w:p>
        </w:tc>
        <w:tc>
          <w:tcPr>
            <w:tcW w:w="1800" w:type="dxa"/>
          </w:tcPr>
          <w:p w14:paraId="47CC2E96" w14:textId="43EA0BA2" w:rsidR="00971FB4" w:rsidRDefault="00971FB4" w:rsidP="00971FB4">
            <w:pPr>
              <w:rPr>
                <w:noProof/>
              </w:rPr>
            </w:pPr>
            <w:r>
              <w:rPr>
                <w:noProof/>
              </w:rPr>
              <w:t>133,3454</w:t>
            </w:r>
          </w:p>
        </w:tc>
        <w:tc>
          <w:tcPr>
            <w:tcW w:w="1793" w:type="dxa"/>
            <w:vAlign w:val="bottom"/>
          </w:tcPr>
          <w:p w14:paraId="7F23FB6B" w14:textId="09FD76AB" w:rsidR="00971FB4" w:rsidRDefault="00971FB4" w:rsidP="00971FB4">
            <w:pPr>
              <w:rPr>
                <w:noProof/>
              </w:rPr>
            </w:pPr>
            <w:r>
              <w:rPr>
                <w:rFonts w:ascii="Calibri" w:hAnsi="Calibri" w:cs="Calibri"/>
                <w:color w:val="000000"/>
              </w:rPr>
              <w:t>0</w:t>
            </w:r>
            <w:r w:rsidR="00F14F4F">
              <w:rPr>
                <w:rFonts w:ascii="Calibri" w:hAnsi="Calibri" w:cs="Calibri"/>
                <w:color w:val="000000"/>
              </w:rPr>
              <w:t>,</w:t>
            </w:r>
            <w:r>
              <w:rPr>
                <w:rFonts w:ascii="Calibri" w:hAnsi="Calibri" w:cs="Calibri"/>
                <w:color w:val="000000"/>
              </w:rPr>
              <w:t>0765</w:t>
            </w:r>
          </w:p>
        </w:tc>
        <w:tc>
          <w:tcPr>
            <w:tcW w:w="1769" w:type="dxa"/>
            <w:vMerge w:val="restart"/>
          </w:tcPr>
          <w:tbl>
            <w:tblPr>
              <w:tblW w:w="960" w:type="dxa"/>
              <w:tblLook w:val="04A0" w:firstRow="1" w:lastRow="0" w:firstColumn="1" w:lastColumn="0" w:noHBand="0" w:noVBand="1"/>
            </w:tblPr>
            <w:tblGrid>
              <w:gridCol w:w="960"/>
            </w:tblGrid>
            <w:tr w:rsidR="00F14F4F" w:rsidRPr="00F14F4F" w14:paraId="34579E8F" w14:textId="77777777" w:rsidTr="00063A71">
              <w:trPr>
                <w:trHeight w:val="288"/>
              </w:trPr>
              <w:tc>
                <w:tcPr>
                  <w:tcW w:w="960" w:type="dxa"/>
                  <w:tcBorders>
                    <w:top w:val="nil"/>
                    <w:left w:val="nil"/>
                    <w:bottom w:val="nil"/>
                    <w:right w:val="nil"/>
                  </w:tcBorders>
                  <w:shd w:val="clear" w:color="auto" w:fill="auto"/>
                  <w:noWrap/>
                  <w:vAlign w:val="bottom"/>
                  <w:hideMark/>
                </w:tcPr>
                <w:p w14:paraId="49F0C237" w14:textId="77777777" w:rsidR="00F14F4F" w:rsidRPr="00F14F4F" w:rsidRDefault="00F14F4F" w:rsidP="00F14F4F">
                  <w:pPr>
                    <w:spacing w:after="0" w:line="240" w:lineRule="auto"/>
                    <w:jc w:val="right"/>
                    <w:rPr>
                      <w:rFonts w:ascii="Calibri" w:eastAsia="Times New Roman" w:hAnsi="Calibri" w:cs="Calibri"/>
                      <w:color w:val="000000"/>
                      <w:lang w:eastAsia="en-GB"/>
                    </w:rPr>
                  </w:pPr>
                  <w:r w:rsidRPr="00F14F4F">
                    <w:rPr>
                      <w:rFonts w:ascii="Calibri" w:eastAsia="Times New Roman" w:hAnsi="Calibri" w:cs="Calibri"/>
                      <w:color w:val="000000"/>
                      <w:lang w:eastAsia="en-GB"/>
                    </w:rPr>
                    <w:t>0.0435</w:t>
                  </w:r>
                </w:p>
              </w:tc>
            </w:tr>
            <w:tr w:rsidR="00F14F4F" w:rsidRPr="00F14F4F" w14:paraId="35AE662C" w14:textId="77777777" w:rsidTr="00F14F4F">
              <w:trPr>
                <w:trHeight w:val="288"/>
              </w:trPr>
              <w:tc>
                <w:tcPr>
                  <w:tcW w:w="960" w:type="dxa"/>
                  <w:tcBorders>
                    <w:top w:val="nil"/>
                    <w:left w:val="nil"/>
                    <w:bottom w:val="nil"/>
                    <w:right w:val="nil"/>
                  </w:tcBorders>
                  <w:shd w:val="clear" w:color="auto" w:fill="auto"/>
                  <w:noWrap/>
                  <w:vAlign w:val="bottom"/>
                </w:tcPr>
                <w:p w14:paraId="206AA0FA" w14:textId="44BF5FE2" w:rsidR="00F14F4F" w:rsidRPr="00F14F4F" w:rsidRDefault="00F14F4F" w:rsidP="00F14F4F">
                  <w:pPr>
                    <w:spacing w:after="0" w:line="240" w:lineRule="auto"/>
                    <w:jc w:val="right"/>
                    <w:rPr>
                      <w:rFonts w:ascii="Calibri" w:eastAsia="Times New Roman" w:hAnsi="Calibri" w:cs="Calibri"/>
                      <w:color w:val="000000"/>
                      <w:lang w:eastAsia="en-GB"/>
                    </w:rPr>
                  </w:pPr>
                </w:p>
              </w:tc>
            </w:tr>
          </w:tbl>
          <w:p w14:paraId="22712A4A" w14:textId="7DECF42B" w:rsidR="00971FB4" w:rsidRDefault="00971FB4" w:rsidP="00971FB4">
            <w:pPr>
              <w:rPr>
                <w:noProof/>
              </w:rPr>
            </w:pPr>
          </w:p>
        </w:tc>
      </w:tr>
      <w:tr w:rsidR="00971FB4" w14:paraId="39D81A45" w14:textId="77777777" w:rsidTr="00063A71">
        <w:tc>
          <w:tcPr>
            <w:tcW w:w="1798" w:type="dxa"/>
          </w:tcPr>
          <w:p w14:paraId="69B35EC7" w14:textId="7A7DA345" w:rsidR="00971FB4" w:rsidRDefault="00971FB4" w:rsidP="00971FB4">
            <w:pPr>
              <w:rPr>
                <w:noProof/>
              </w:rPr>
            </w:pPr>
            <w:r>
              <w:rPr>
                <w:noProof/>
              </w:rPr>
              <w:t>St 916 B</w:t>
            </w:r>
          </w:p>
        </w:tc>
        <w:tc>
          <w:tcPr>
            <w:tcW w:w="1856" w:type="dxa"/>
          </w:tcPr>
          <w:p w14:paraId="2147F08E" w14:textId="7FC3441E" w:rsidR="00971FB4" w:rsidRDefault="00971FB4" w:rsidP="00971FB4">
            <w:pPr>
              <w:rPr>
                <w:noProof/>
              </w:rPr>
            </w:pPr>
            <w:r>
              <w:rPr>
                <w:noProof/>
              </w:rPr>
              <w:t>123,2128</w:t>
            </w:r>
          </w:p>
        </w:tc>
        <w:tc>
          <w:tcPr>
            <w:tcW w:w="1800" w:type="dxa"/>
          </w:tcPr>
          <w:p w14:paraId="5FE43F84" w14:textId="60AD0CB0" w:rsidR="00971FB4" w:rsidRDefault="00971FB4" w:rsidP="00971FB4">
            <w:pPr>
              <w:rPr>
                <w:noProof/>
              </w:rPr>
            </w:pPr>
            <w:r>
              <w:rPr>
                <w:noProof/>
              </w:rPr>
              <w:t>123,2442</w:t>
            </w:r>
          </w:p>
        </w:tc>
        <w:tc>
          <w:tcPr>
            <w:tcW w:w="1793" w:type="dxa"/>
            <w:vAlign w:val="bottom"/>
          </w:tcPr>
          <w:p w14:paraId="5265932D" w14:textId="2A259065" w:rsidR="00971FB4" w:rsidRDefault="00971FB4" w:rsidP="00971FB4">
            <w:pPr>
              <w:rPr>
                <w:noProof/>
              </w:rPr>
            </w:pPr>
            <w:r>
              <w:rPr>
                <w:rFonts w:ascii="Calibri" w:hAnsi="Calibri" w:cs="Calibri"/>
                <w:color w:val="000000"/>
              </w:rPr>
              <w:t>0</w:t>
            </w:r>
            <w:r w:rsidR="00F14F4F">
              <w:rPr>
                <w:rFonts w:ascii="Calibri" w:hAnsi="Calibri" w:cs="Calibri"/>
                <w:color w:val="000000"/>
              </w:rPr>
              <w:t>,</w:t>
            </w:r>
            <w:r>
              <w:rPr>
                <w:rFonts w:ascii="Calibri" w:hAnsi="Calibri" w:cs="Calibri"/>
                <w:color w:val="000000"/>
              </w:rPr>
              <w:t>0314</w:t>
            </w:r>
          </w:p>
        </w:tc>
        <w:tc>
          <w:tcPr>
            <w:tcW w:w="1769" w:type="dxa"/>
            <w:vMerge/>
          </w:tcPr>
          <w:p w14:paraId="1DCC1897" w14:textId="77777777" w:rsidR="00971FB4" w:rsidRDefault="00971FB4" w:rsidP="00971FB4">
            <w:pPr>
              <w:rPr>
                <w:noProof/>
              </w:rPr>
            </w:pPr>
          </w:p>
        </w:tc>
      </w:tr>
      <w:tr w:rsidR="00971FB4" w14:paraId="6D2DE946" w14:textId="77777777" w:rsidTr="00063A71">
        <w:tc>
          <w:tcPr>
            <w:tcW w:w="1798" w:type="dxa"/>
          </w:tcPr>
          <w:p w14:paraId="3274927F" w14:textId="49BBF2F8" w:rsidR="00971FB4" w:rsidRDefault="00971FB4" w:rsidP="00971FB4">
            <w:pPr>
              <w:rPr>
                <w:noProof/>
              </w:rPr>
            </w:pPr>
            <w:r>
              <w:rPr>
                <w:noProof/>
              </w:rPr>
              <w:t>St 916 C</w:t>
            </w:r>
          </w:p>
        </w:tc>
        <w:tc>
          <w:tcPr>
            <w:tcW w:w="1856" w:type="dxa"/>
          </w:tcPr>
          <w:p w14:paraId="3D24EC47" w14:textId="4CF6F463" w:rsidR="00971FB4" w:rsidRDefault="00971FB4" w:rsidP="00971FB4">
            <w:pPr>
              <w:rPr>
                <w:noProof/>
              </w:rPr>
            </w:pPr>
            <w:r>
              <w:rPr>
                <w:noProof/>
              </w:rPr>
              <w:t>111,8370</w:t>
            </w:r>
          </w:p>
        </w:tc>
        <w:tc>
          <w:tcPr>
            <w:tcW w:w="1800" w:type="dxa"/>
          </w:tcPr>
          <w:p w14:paraId="4C8926F9" w14:textId="6D2BB440" w:rsidR="00971FB4" w:rsidRDefault="00971FB4" w:rsidP="00971FB4">
            <w:pPr>
              <w:rPr>
                <w:noProof/>
              </w:rPr>
            </w:pPr>
            <w:r>
              <w:rPr>
                <w:noProof/>
              </w:rPr>
              <w:t>111,8595</w:t>
            </w:r>
          </w:p>
        </w:tc>
        <w:tc>
          <w:tcPr>
            <w:tcW w:w="1793" w:type="dxa"/>
            <w:vAlign w:val="bottom"/>
          </w:tcPr>
          <w:p w14:paraId="44A90DBA" w14:textId="5B34B519" w:rsidR="00971FB4" w:rsidRDefault="00971FB4" w:rsidP="00971FB4">
            <w:pPr>
              <w:rPr>
                <w:noProof/>
              </w:rPr>
            </w:pPr>
            <w:r>
              <w:rPr>
                <w:rFonts w:ascii="Calibri" w:hAnsi="Calibri" w:cs="Calibri"/>
                <w:color w:val="000000"/>
              </w:rPr>
              <w:t>0</w:t>
            </w:r>
            <w:r w:rsidR="00F14F4F">
              <w:rPr>
                <w:rFonts w:ascii="Calibri" w:hAnsi="Calibri" w:cs="Calibri"/>
                <w:color w:val="000000"/>
              </w:rPr>
              <w:t>,</w:t>
            </w:r>
            <w:r>
              <w:rPr>
                <w:rFonts w:ascii="Calibri" w:hAnsi="Calibri" w:cs="Calibri"/>
                <w:color w:val="000000"/>
              </w:rPr>
              <w:t>0225</w:t>
            </w:r>
          </w:p>
        </w:tc>
        <w:tc>
          <w:tcPr>
            <w:tcW w:w="1769" w:type="dxa"/>
            <w:vMerge/>
          </w:tcPr>
          <w:p w14:paraId="2480684C" w14:textId="77777777" w:rsidR="00971FB4" w:rsidRDefault="00971FB4" w:rsidP="00971FB4">
            <w:pPr>
              <w:rPr>
                <w:noProof/>
              </w:rPr>
            </w:pPr>
          </w:p>
        </w:tc>
      </w:tr>
      <w:tr w:rsidR="00971FB4" w14:paraId="79485501" w14:textId="77777777" w:rsidTr="00063A71">
        <w:tc>
          <w:tcPr>
            <w:tcW w:w="1798" w:type="dxa"/>
          </w:tcPr>
          <w:p w14:paraId="155B0F14" w14:textId="3853A223" w:rsidR="00971FB4" w:rsidRDefault="00971FB4" w:rsidP="00971FB4">
            <w:pPr>
              <w:rPr>
                <w:noProof/>
              </w:rPr>
            </w:pPr>
            <w:r>
              <w:rPr>
                <w:noProof/>
              </w:rPr>
              <w:t>Blank</w:t>
            </w:r>
          </w:p>
        </w:tc>
        <w:tc>
          <w:tcPr>
            <w:tcW w:w="1856" w:type="dxa"/>
          </w:tcPr>
          <w:p w14:paraId="615E346D" w14:textId="616C039C" w:rsidR="00971FB4" w:rsidRDefault="00971FB4" w:rsidP="00971FB4">
            <w:pPr>
              <w:rPr>
                <w:noProof/>
              </w:rPr>
            </w:pPr>
            <w:r>
              <w:rPr>
                <w:noProof/>
              </w:rPr>
              <w:t>124,9051</w:t>
            </w:r>
          </w:p>
        </w:tc>
        <w:tc>
          <w:tcPr>
            <w:tcW w:w="1800" w:type="dxa"/>
          </w:tcPr>
          <w:p w14:paraId="760E2258" w14:textId="31F25EFE" w:rsidR="00971FB4" w:rsidRDefault="00971FB4" w:rsidP="00971FB4">
            <w:pPr>
              <w:rPr>
                <w:noProof/>
              </w:rPr>
            </w:pPr>
            <w:r>
              <w:rPr>
                <w:noProof/>
              </w:rPr>
              <w:t>124,9016</w:t>
            </w:r>
          </w:p>
        </w:tc>
        <w:tc>
          <w:tcPr>
            <w:tcW w:w="1793" w:type="dxa"/>
            <w:vAlign w:val="bottom"/>
          </w:tcPr>
          <w:p w14:paraId="174887A0" w14:textId="7B11DEA4" w:rsidR="00971FB4" w:rsidRDefault="00971FB4" w:rsidP="00971FB4">
            <w:pPr>
              <w:rPr>
                <w:noProof/>
              </w:rPr>
            </w:pPr>
            <w:r>
              <w:rPr>
                <w:rFonts w:ascii="Calibri" w:hAnsi="Calibri" w:cs="Calibri"/>
                <w:color w:val="000000"/>
              </w:rPr>
              <w:t>-0</w:t>
            </w:r>
            <w:r w:rsidR="00F14F4F">
              <w:rPr>
                <w:rFonts w:ascii="Calibri" w:hAnsi="Calibri" w:cs="Calibri"/>
                <w:color w:val="000000"/>
              </w:rPr>
              <w:t>,</w:t>
            </w:r>
            <w:r>
              <w:rPr>
                <w:rFonts w:ascii="Calibri" w:hAnsi="Calibri" w:cs="Calibri"/>
                <w:color w:val="000000"/>
              </w:rPr>
              <w:t>0035</w:t>
            </w:r>
          </w:p>
        </w:tc>
        <w:tc>
          <w:tcPr>
            <w:tcW w:w="1769" w:type="dxa"/>
          </w:tcPr>
          <w:p w14:paraId="5487D021" w14:textId="094418D3" w:rsidR="00971FB4" w:rsidRDefault="00F14F4F" w:rsidP="00971FB4">
            <w:pPr>
              <w:rPr>
                <w:noProof/>
              </w:rPr>
            </w:pPr>
            <w:r>
              <w:rPr>
                <w:noProof/>
              </w:rPr>
              <w:t>-</w:t>
            </w:r>
          </w:p>
        </w:tc>
      </w:tr>
      <w:tr w:rsidR="00971FB4" w14:paraId="16719D0C" w14:textId="77777777" w:rsidTr="00063A71">
        <w:tc>
          <w:tcPr>
            <w:tcW w:w="1798" w:type="dxa"/>
          </w:tcPr>
          <w:p w14:paraId="66F21174" w14:textId="77777777" w:rsidR="00971FB4" w:rsidRDefault="00971FB4" w:rsidP="00971FB4">
            <w:pPr>
              <w:rPr>
                <w:noProof/>
              </w:rPr>
            </w:pPr>
          </w:p>
        </w:tc>
        <w:tc>
          <w:tcPr>
            <w:tcW w:w="1856" w:type="dxa"/>
          </w:tcPr>
          <w:p w14:paraId="6F948659" w14:textId="77777777" w:rsidR="00971FB4" w:rsidRDefault="00971FB4" w:rsidP="00971FB4">
            <w:pPr>
              <w:rPr>
                <w:noProof/>
              </w:rPr>
            </w:pPr>
          </w:p>
        </w:tc>
        <w:tc>
          <w:tcPr>
            <w:tcW w:w="1800" w:type="dxa"/>
          </w:tcPr>
          <w:p w14:paraId="2FF30429" w14:textId="77777777" w:rsidR="00971FB4" w:rsidRDefault="00971FB4" w:rsidP="00971FB4">
            <w:pPr>
              <w:rPr>
                <w:noProof/>
              </w:rPr>
            </w:pPr>
          </w:p>
        </w:tc>
        <w:tc>
          <w:tcPr>
            <w:tcW w:w="1793" w:type="dxa"/>
            <w:vAlign w:val="bottom"/>
          </w:tcPr>
          <w:p w14:paraId="18F36E3E" w14:textId="68CCA9FA" w:rsidR="00971FB4" w:rsidRDefault="00971FB4" w:rsidP="00971FB4">
            <w:pPr>
              <w:rPr>
                <w:noProof/>
              </w:rPr>
            </w:pPr>
          </w:p>
        </w:tc>
        <w:tc>
          <w:tcPr>
            <w:tcW w:w="1769" w:type="dxa"/>
          </w:tcPr>
          <w:p w14:paraId="4DD8EFBA" w14:textId="77777777" w:rsidR="00971FB4" w:rsidRDefault="00971FB4" w:rsidP="00971FB4">
            <w:pPr>
              <w:rPr>
                <w:noProof/>
              </w:rPr>
            </w:pPr>
          </w:p>
        </w:tc>
      </w:tr>
      <w:tr w:rsidR="00F14F4F" w14:paraId="798D90BB" w14:textId="77777777" w:rsidTr="00063A71">
        <w:tc>
          <w:tcPr>
            <w:tcW w:w="1798" w:type="dxa"/>
          </w:tcPr>
          <w:p w14:paraId="1FA28D1C" w14:textId="0147CD80" w:rsidR="00F14F4F" w:rsidRDefault="00F14F4F" w:rsidP="00971FB4">
            <w:pPr>
              <w:rPr>
                <w:noProof/>
              </w:rPr>
            </w:pPr>
            <w:r>
              <w:rPr>
                <w:noProof/>
              </w:rPr>
              <w:t>St 917 A</w:t>
            </w:r>
          </w:p>
        </w:tc>
        <w:tc>
          <w:tcPr>
            <w:tcW w:w="1856" w:type="dxa"/>
          </w:tcPr>
          <w:p w14:paraId="3A0C240B" w14:textId="252A32BC" w:rsidR="00F14F4F" w:rsidRDefault="00F14F4F" w:rsidP="00971FB4">
            <w:pPr>
              <w:rPr>
                <w:noProof/>
              </w:rPr>
            </w:pPr>
            <w:r>
              <w:rPr>
                <w:noProof/>
              </w:rPr>
              <w:t>127,4150</w:t>
            </w:r>
          </w:p>
        </w:tc>
        <w:tc>
          <w:tcPr>
            <w:tcW w:w="1800" w:type="dxa"/>
          </w:tcPr>
          <w:p w14:paraId="7ECF8EA9" w14:textId="2C7E3125" w:rsidR="00F14F4F" w:rsidRDefault="00F14F4F" w:rsidP="00971FB4">
            <w:pPr>
              <w:rPr>
                <w:noProof/>
              </w:rPr>
            </w:pPr>
            <w:r>
              <w:rPr>
                <w:noProof/>
              </w:rPr>
              <w:t>127,8851</w:t>
            </w:r>
          </w:p>
        </w:tc>
        <w:tc>
          <w:tcPr>
            <w:tcW w:w="1793" w:type="dxa"/>
            <w:vAlign w:val="bottom"/>
          </w:tcPr>
          <w:p w14:paraId="7BA0F356" w14:textId="7D62D87D" w:rsidR="00F14F4F" w:rsidRDefault="00F14F4F" w:rsidP="00971FB4">
            <w:pPr>
              <w:rPr>
                <w:noProof/>
              </w:rPr>
            </w:pPr>
            <w:r>
              <w:rPr>
                <w:rFonts w:ascii="Calibri" w:hAnsi="Calibri" w:cs="Calibri"/>
                <w:color w:val="000000"/>
              </w:rPr>
              <w:t>0,4701</w:t>
            </w:r>
          </w:p>
        </w:tc>
        <w:tc>
          <w:tcPr>
            <w:tcW w:w="1769" w:type="dxa"/>
            <w:vMerge w:val="restart"/>
          </w:tcPr>
          <w:tbl>
            <w:tblPr>
              <w:tblW w:w="960" w:type="dxa"/>
              <w:tblLook w:val="04A0" w:firstRow="1" w:lastRow="0" w:firstColumn="1" w:lastColumn="0" w:noHBand="0" w:noVBand="1"/>
            </w:tblPr>
            <w:tblGrid>
              <w:gridCol w:w="960"/>
            </w:tblGrid>
            <w:tr w:rsidR="00F14F4F" w:rsidRPr="00F14F4F" w14:paraId="0D259355" w14:textId="77777777" w:rsidTr="00063A71">
              <w:trPr>
                <w:trHeight w:val="288"/>
              </w:trPr>
              <w:tc>
                <w:tcPr>
                  <w:tcW w:w="960" w:type="dxa"/>
                  <w:tcBorders>
                    <w:top w:val="nil"/>
                    <w:left w:val="nil"/>
                    <w:bottom w:val="nil"/>
                    <w:right w:val="nil"/>
                  </w:tcBorders>
                  <w:shd w:val="clear" w:color="auto" w:fill="auto"/>
                  <w:noWrap/>
                  <w:vAlign w:val="bottom"/>
                  <w:hideMark/>
                </w:tcPr>
                <w:p w14:paraId="7CCE3072" w14:textId="77777777" w:rsidR="00F14F4F" w:rsidRPr="00F14F4F" w:rsidRDefault="00F14F4F" w:rsidP="00F14F4F">
                  <w:pPr>
                    <w:spacing w:after="0" w:line="240" w:lineRule="auto"/>
                    <w:jc w:val="right"/>
                    <w:rPr>
                      <w:rFonts w:ascii="Calibri" w:eastAsia="Times New Roman" w:hAnsi="Calibri" w:cs="Calibri"/>
                      <w:color w:val="000000"/>
                      <w:lang w:eastAsia="en-GB"/>
                    </w:rPr>
                  </w:pPr>
                  <w:r w:rsidRPr="00F14F4F">
                    <w:rPr>
                      <w:rFonts w:ascii="Calibri" w:eastAsia="Times New Roman" w:hAnsi="Calibri" w:cs="Calibri"/>
                      <w:color w:val="000000"/>
                      <w:lang w:eastAsia="en-GB"/>
                    </w:rPr>
                    <w:t>0.3144</w:t>
                  </w:r>
                </w:p>
              </w:tc>
            </w:tr>
          </w:tbl>
          <w:p w14:paraId="68A41384" w14:textId="1B98D384" w:rsidR="00F14F4F" w:rsidRDefault="00F14F4F" w:rsidP="00971FB4">
            <w:pPr>
              <w:rPr>
                <w:noProof/>
              </w:rPr>
            </w:pPr>
          </w:p>
        </w:tc>
      </w:tr>
      <w:tr w:rsidR="00F14F4F" w14:paraId="3265B83A" w14:textId="77777777" w:rsidTr="00063A71">
        <w:tc>
          <w:tcPr>
            <w:tcW w:w="1798" w:type="dxa"/>
          </w:tcPr>
          <w:p w14:paraId="46F657B6" w14:textId="24DAFD8B" w:rsidR="00F14F4F" w:rsidRDefault="00F14F4F" w:rsidP="00971FB4">
            <w:pPr>
              <w:rPr>
                <w:noProof/>
              </w:rPr>
            </w:pPr>
            <w:r>
              <w:rPr>
                <w:noProof/>
              </w:rPr>
              <w:t>St 917 B</w:t>
            </w:r>
          </w:p>
        </w:tc>
        <w:tc>
          <w:tcPr>
            <w:tcW w:w="1856" w:type="dxa"/>
          </w:tcPr>
          <w:p w14:paraId="738FABAB" w14:textId="162770F7" w:rsidR="00F14F4F" w:rsidRDefault="00F14F4F" w:rsidP="00971FB4">
            <w:pPr>
              <w:rPr>
                <w:noProof/>
              </w:rPr>
            </w:pPr>
            <w:r>
              <w:rPr>
                <w:noProof/>
              </w:rPr>
              <w:t>113,5050</w:t>
            </w:r>
          </w:p>
        </w:tc>
        <w:tc>
          <w:tcPr>
            <w:tcW w:w="1800" w:type="dxa"/>
          </w:tcPr>
          <w:p w14:paraId="69B9B50E" w14:textId="0F0F56C6" w:rsidR="00F14F4F" w:rsidRDefault="00F14F4F" w:rsidP="00971FB4">
            <w:pPr>
              <w:rPr>
                <w:noProof/>
              </w:rPr>
            </w:pPr>
            <w:r>
              <w:rPr>
                <w:noProof/>
              </w:rPr>
              <w:t>113,7399</w:t>
            </w:r>
          </w:p>
        </w:tc>
        <w:tc>
          <w:tcPr>
            <w:tcW w:w="1793" w:type="dxa"/>
            <w:vAlign w:val="bottom"/>
          </w:tcPr>
          <w:p w14:paraId="1463D6B2" w14:textId="3F921F02" w:rsidR="00F14F4F" w:rsidRDefault="00F14F4F" w:rsidP="00971FB4">
            <w:pPr>
              <w:rPr>
                <w:noProof/>
              </w:rPr>
            </w:pPr>
            <w:r>
              <w:rPr>
                <w:rFonts w:ascii="Calibri" w:hAnsi="Calibri" w:cs="Calibri"/>
                <w:color w:val="000000"/>
              </w:rPr>
              <w:t>0,2349</w:t>
            </w:r>
          </w:p>
        </w:tc>
        <w:tc>
          <w:tcPr>
            <w:tcW w:w="1769" w:type="dxa"/>
            <w:vMerge/>
          </w:tcPr>
          <w:p w14:paraId="553020C3" w14:textId="77777777" w:rsidR="00F14F4F" w:rsidRDefault="00F14F4F" w:rsidP="00971FB4">
            <w:pPr>
              <w:rPr>
                <w:noProof/>
              </w:rPr>
            </w:pPr>
          </w:p>
        </w:tc>
      </w:tr>
      <w:tr w:rsidR="00F14F4F" w14:paraId="495466AB" w14:textId="77777777" w:rsidTr="00063A71">
        <w:tc>
          <w:tcPr>
            <w:tcW w:w="1798" w:type="dxa"/>
          </w:tcPr>
          <w:p w14:paraId="03594551" w14:textId="526E37BF" w:rsidR="00F14F4F" w:rsidRDefault="00F14F4F" w:rsidP="00971FB4">
            <w:pPr>
              <w:rPr>
                <w:noProof/>
              </w:rPr>
            </w:pPr>
            <w:r>
              <w:rPr>
                <w:noProof/>
              </w:rPr>
              <w:t>St 917 C</w:t>
            </w:r>
          </w:p>
        </w:tc>
        <w:tc>
          <w:tcPr>
            <w:tcW w:w="1856" w:type="dxa"/>
          </w:tcPr>
          <w:p w14:paraId="12C4E967" w14:textId="5CF99393" w:rsidR="00F14F4F" w:rsidRDefault="00F14F4F" w:rsidP="00971FB4">
            <w:pPr>
              <w:rPr>
                <w:noProof/>
              </w:rPr>
            </w:pPr>
            <w:r>
              <w:rPr>
                <w:noProof/>
              </w:rPr>
              <w:t>112,6555</w:t>
            </w:r>
          </w:p>
        </w:tc>
        <w:tc>
          <w:tcPr>
            <w:tcW w:w="1800" w:type="dxa"/>
          </w:tcPr>
          <w:p w14:paraId="273AD801" w14:textId="43EC2205" w:rsidR="00F14F4F" w:rsidRDefault="00F14F4F" w:rsidP="00971FB4">
            <w:pPr>
              <w:rPr>
                <w:noProof/>
              </w:rPr>
            </w:pPr>
            <w:r>
              <w:rPr>
                <w:noProof/>
              </w:rPr>
              <w:t>112,8937</w:t>
            </w:r>
          </w:p>
        </w:tc>
        <w:tc>
          <w:tcPr>
            <w:tcW w:w="1793" w:type="dxa"/>
            <w:vAlign w:val="bottom"/>
          </w:tcPr>
          <w:p w14:paraId="177D7210" w14:textId="4B7030C6" w:rsidR="00F14F4F" w:rsidRDefault="00F14F4F" w:rsidP="00971FB4">
            <w:pPr>
              <w:rPr>
                <w:noProof/>
              </w:rPr>
            </w:pPr>
            <w:r>
              <w:rPr>
                <w:rFonts w:ascii="Calibri" w:hAnsi="Calibri" w:cs="Calibri"/>
                <w:color w:val="000000"/>
              </w:rPr>
              <w:t>0,2382</w:t>
            </w:r>
          </w:p>
        </w:tc>
        <w:tc>
          <w:tcPr>
            <w:tcW w:w="1769" w:type="dxa"/>
            <w:vMerge/>
          </w:tcPr>
          <w:p w14:paraId="428D7F2B" w14:textId="77777777" w:rsidR="00F14F4F" w:rsidRDefault="00F14F4F" w:rsidP="00971FB4">
            <w:pPr>
              <w:rPr>
                <w:noProof/>
              </w:rPr>
            </w:pPr>
          </w:p>
        </w:tc>
      </w:tr>
      <w:tr w:rsidR="00971FB4" w14:paraId="59B48193" w14:textId="77777777" w:rsidTr="00063A71">
        <w:tc>
          <w:tcPr>
            <w:tcW w:w="1798" w:type="dxa"/>
          </w:tcPr>
          <w:p w14:paraId="45F383FD" w14:textId="0054E4DE" w:rsidR="00971FB4" w:rsidRDefault="00971FB4" w:rsidP="00971FB4">
            <w:pPr>
              <w:rPr>
                <w:noProof/>
              </w:rPr>
            </w:pPr>
            <w:r>
              <w:rPr>
                <w:noProof/>
              </w:rPr>
              <w:t xml:space="preserve">Blank </w:t>
            </w:r>
          </w:p>
        </w:tc>
        <w:tc>
          <w:tcPr>
            <w:tcW w:w="1856" w:type="dxa"/>
          </w:tcPr>
          <w:p w14:paraId="2A1B60E5" w14:textId="18CA3B46" w:rsidR="00971FB4" w:rsidRDefault="00971FB4" w:rsidP="00971FB4">
            <w:pPr>
              <w:rPr>
                <w:noProof/>
              </w:rPr>
            </w:pPr>
            <w:r>
              <w:rPr>
                <w:noProof/>
              </w:rPr>
              <w:t>128,4264</w:t>
            </w:r>
          </w:p>
        </w:tc>
        <w:tc>
          <w:tcPr>
            <w:tcW w:w="1800" w:type="dxa"/>
          </w:tcPr>
          <w:p w14:paraId="7760FED0" w14:textId="46AF57D2" w:rsidR="00971FB4" w:rsidRDefault="00971FB4" w:rsidP="00971FB4">
            <w:pPr>
              <w:rPr>
                <w:noProof/>
              </w:rPr>
            </w:pPr>
            <w:r>
              <w:rPr>
                <w:noProof/>
              </w:rPr>
              <w:t>128,4180</w:t>
            </w:r>
          </w:p>
        </w:tc>
        <w:tc>
          <w:tcPr>
            <w:tcW w:w="1793" w:type="dxa"/>
            <w:vAlign w:val="bottom"/>
          </w:tcPr>
          <w:p w14:paraId="5F1C78A8" w14:textId="28677229" w:rsidR="00971FB4" w:rsidRDefault="00971FB4" w:rsidP="00971FB4">
            <w:pPr>
              <w:rPr>
                <w:noProof/>
              </w:rPr>
            </w:pPr>
            <w:r>
              <w:rPr>
                <w:rFonts w:ascii="Calibri" w:hAnsi="Calibri" w:cs="Calibri"/>
                <w:color w:val="000000"/>
              </w:rPr>
              <w:t>-0</w:t>
            </w:r>
            <w:r w:rsidR="00F14F4F">
              <w:rPr>
                <w:rFonts w:ascii="Calibri" w:hAnsi="Calibri" w:cs="Calibri"/>
                <w:color w:val="000000"/>
              </w:rPr>
              <w:t>,</w:t>
            </w:r>
            <w:r>
              <w:rPr>
                <w:rFonts w:ascii="Calibri" w:hAnsi="Calibri" w:cs="Calibri"/>
                <w:color w:val="000000"/>
              </w:rPr>
              <w:t>0084</w:t>
            </w:r>
          </w:p>
        </w:tc>
        <w:tc>
          <w:tcPr>
            <w:tcW w:w="1769" w:type="dxa"/>
          </w:tcPr>
          <w:p w14:paraId="624DB20D" w14:textId="5C08A6C8" w:rsidR="00971FB4" w:rsidRDefault="00F14F4F" w:rsidP="00971FB4">
            <w:pPr>
              <w:rPr>
                <w:noProof/>
              </w:rPr>
            </w:pPr>
            <w:r>
              <w:rPr>
                <w:noProof/>
              </w:rPr>
              <w:t>-</w:t>
            </w:r>
          </w:p>
        </w:tc>
      </w:tr>
    </w:tbl>
    <w:p w14:paraId="1408A5F7" w14:textId="1D54B2A9" w:rsidR="009D74CF" w:rsidRPr="008611CA" w:rsidRDefault="008611CA">
      <w:pPr>
        <w:rPr>
          <w:b/>
          <w:bCs/>
        </w:rPr>
      </w:pPr>
      <w:r w:rsidRPr="008611CA">
        <w:rPr>
          <w:b/>
          <w:bCs/>
        </w:rPr>
        <w:t>NB: Blanks are just filtered water and not the blanks from sampling at sea. The blanks from sampling at sea were filtered directly on a filter paper without processing it</w:t>
      </w:r>
      <w:r>
        <w:rPr>
          <w:b/>
          <w:bCs/>
        </w:rPr>
        <w:t xml:space="preserve"> any further. </w:t>
      </w:r>
    </w:p>
    <w:p w14:paraId="0F2C4CF1" w14:textId="77777777" w:rsidR="009D74CF" w:rsidRDefault="009D74CF">
      <w:r>
        <w:t>20/9/19</w:t>
      </w:r>
    </w:p>
    <w:p w14:paraId="07704A1A" w14:textId="77777777" w:rsidR="00B903F0" w:rsidRDefault="009D74CF" w:rsidP="008611CA">
      <w:r>
        <w:t xml:space="preserve">Add </w:t>
      </w:r>
      <w:r w:rsidR="008611CA">
        <w:t>1</w:t>
      </w:r>
      <w:r>
        <w:t xml:space="preserve">0 ml of 10 % KOH into </w:t>
      </w:r>
      <w:r w:rsidR="008611CA">
        <w:t>all blanks and into St 915 and St 916</w:t>
      </w:r>
      <w:r>
        <w:t>.</w:t>
      </w:r>
      <w:r w:rsidR="008611CA">
        <w:t xml:space="preserve"> </w:t>
      </w:r>
      <w:r>
        <w:t xml:space="preserve"> </w:t>
      </w:r>
      <w:r w:rsidR="008611CA">
        <w:t xml:space="preserve">Add 20 ml of 10 % KOH into St 917.  </w:t>
      </w:r>
    </w:p>
    <w:p w14:paraId="2A02B619" w14:textId="77777777" w:rsidR="00B903F0" w:rsidRDefault="00B903F0" w:rsidP="008611CA">
      <w:r>
        <w:t>Incubate at 40 degrees for 3 days</w:t>
      </w:r>
    </w:p>
    <w:p w14:paraId="1DC16BEA" w14:textId="77777777" w:rsidR="00B903F0" w:rsidRDefault="00B903F0" w:rsidP="008611CA">
      <w:r>
        <w:t>23/9/19</w:t>
      </w:r>
    </w:p>
    <w:p w14:paraId="55934EF7" w14:textId="3FEF7999" w:rsidR="00B903F0" w:rsidRDefault="00B903F0" w:rsidP="008611CA">
      <w:r>
        <w:lastRenderedPageBreak/>
        <w:t>Add 10 ml of 30 % H2O2 into all blanks and into St915 and St916. Add 20 ml into St 917.</w:t>
      </w:r>
    </w:p>
    <w:p w14:paraId="6118AEC8" w14:textId="5766ACE0" w:rsidR="00C23381" w:rsidRDefault="00C23381" w:rsidP="008611CA">
      <w:r>
        <w:t xml:space="preserve">NB: Samples from 917 could almost not be determined because of a high content of organic matter which seems to be leftovers from dinoflagellates. </w:t>
      </w:r>
    </w:p>
    <w:p w14:paraId="28B39327" w14:textId="77777777" w:rsidR="00B903F0" w:rsidRDefault="00B903F0" w:rsidP="008611CA">
      <w:r>
        <w:t>30/9/19</w:t>
      </w:r>
    </w:p>
    <w:p w14:paraId="152BA819" w14:textId="6CD7B2CB" w:rsidR="00B903F0" w:rsidRDefault="00B903F0" w:rsidP="008611CA">
      <w:r>
        <w:t>Filter the samples through a steal mesh and put on a filter</w:t>
      </w:r>
      <w:r w:rsidR="00063A71">
        <w:t xml:space="preserve"> </w:t>
      </w:r>
      <w:r>
        <w:t>paper.</w:t>
      </w:r>
    </w:p>
    <w:p w14:paraId="485EA81E" w14:textId="010F0FF2" w:rsidR="00EF267D" w:rsidRDefault="00EF267D" w:rsidP="00EF267D">
      <w:pPr>
        <w:pStyle w:val="Heading2"/>
      </w:pPr>
      <w:bookmarkStart w:id="36" w:name="_Toc31286831"/>
      <w:r>
        <w:t>Processing of samples 918-920</w:t>
      </w:r>
      <w:bookmarkEnd w:id="36"/>
    </w:p>
    <w:p w14:paraId="5C0F0C7B" w14:textId="77777777" w:rsidR="00EF267D" w:rsidRDefault="00EF267D" w:rsidP="008611CA"/>
    <w:p w14:paraId="29F30085" w14:textId="5BAECD83" w:rsidR="005D07D0" w:rsidRDefault="00C23381" w:rsidP="008611CA">
      <w:r>
        <w:t xml:space="preserve">1/10/19 </w:t>
      </w:r>
    </w:p>
    <w:p w14:paraId="650BD9B3" w14:textId="1F77C97D" w:rsidR="00C23381" w:rsidRPr="00C23381" w:rsidRDefault="00C23381" w:rsidP="008611CA">
      <w:r w:rsidRPr="00C23381">
        <w:t>Wash Erlenmeyer flasks, dry the</w:t>
      </w:r>
      <w:r>
        <w:t xml:space="preserve">m and take tare. Filter samples 918-920 through 125 um mesh and transfer into the flasks. Freeze dry and weigh the dried samples afterwards. </w:t>
      </w:r>
    </w:p>
    <w:tbl>
      <w:tblPr>
        <w:tblStyle w:val="TableGrid"/>
        <w:tblW w:w="0" w:type="auto"/>
        <w:tblLook w:val="04A0" w:firstRow="1" w:lastRow="0" w:firstColumn="1" w:lastColumn="0" w:noHBand="0" w:noVBand="1"/>
      </w:tblPr>
      <w:tblGrid>
        <w:gridCol w:w="1798"/>
        <w:gridCol w:w="1856"/>
        <w:gridCol w:w="1800"/>
        <w:gridCol w:w="1793"/>
        <w:gridCol w:w="1769"/>
      </w:tblGrid>
      <w:tr w:rsidR="005D07D0" w14:paraId="7D5F5126" w14:textId="77777777" w:rsidTr="00922256">
        <w:tc>
          <w:tcPr>
            <w:tcW w:w="1798" w:type="dxa"/>
          </w:tcPr>
          <w:p w14:paraId="7D08884E" w14:textId="77777777" w:rsidR="005D07D0" w:rsidRDefault="005D07D0" w:rsidP="00922256">
            <w:pPr>
              <w:rPr>
                <w:noProof/>
              </w:rPr>
            </w:pPr>
            <w:r>
              <w:rPr>
                <w:noProof/>
              </w:rPr>
              <w:t>Sample</w:t>
            </w:r>
          </w:p>
        </w:tc>
        <w:tc>
          <w:tcPr>
            <w:tcW w:w="1856" w:type="dxa"/>
          </w:tcPr>
          <w:p w14:paraId="4B62126E" w14:textId="77777777" w:rsidR="005D07D0" w:rsidRDefault="005D07D0" w:rsidP="00922256">
            <w:pPr>
              <w:rPr>
                <w:noProof/>
              </w:rPr>
            </w:pPr>
            <w:r>
              <w:rPr>
                <w:noProof/>
              </w:rPr>
              <w:t>Weight (tare) [g]</w:t>
            </w:r>
          </w:p>
          <w:p w14:paraId="0C69F263" w14:textId="77777777" w:rsidR="005D07D0" w:rsidRDefault="005D07D0" w:rsidP="00922256">
            <w:pPr>
              <w:rPr>
                <w:noProof/>
              </w:rPr>
            </w:pPr>
          </w:p>
        </w:tc>
        <w:tc>
          <w:tcPr>
            <w:tcW w:w="1800" w:type="dxa"/>
          </w:tcPr>
          <w:p w14:paraId="57846D12" w14:textId="77777777" w:rsidR="005D07D0" w:rsidRDefault="005D07D0" w:rsidP="00922256">
            <w:pPr>
              <w:rPr>
                <w:noProof/>
              </w:rPr>
            </w:pPr>
            <w:r>
              <w:rPr>
                <w:noProof/>
              </w:rPr>
              <w:t>Weight (tare+dry sample) [g]</w:t>
            </w:r>
          </w:p>
        </w:tc>
        <w:tc>
          <w:tcPr>
            <w:tcW w:w="1793" w:type="dxa"/>
          </w:tcPr>
          <w:p w14:paraId="0E5932B8" w14:textId="77777777" w:rsidR="005D07D0" w:rsidRDefault="005D07D0" w:rsidP="00922256">
            <w:pPr>
              <w:rPr>
                <w:noProof/>
              </w:rPr>
            </w:pPr>
            <w:r>
              <w:rPr>
                <w:noProof/>
              </w:rPr>
              <w:t>Weight dry sample</w:t>
            </w:r>
          </w:p>
          <w:p w14:paraId="0EFB74E5" w14:textId="77777777" w:rsidR="005D07D0" w:rsidRDefault="005D07D0" w:rsidP="00922256">
            <w:pPr>
              <w:rPr>
                <w:noProof/>
              </w:rPr>
            </w:pPr>
            <w:r>
              <w:rPr>
                <w:noProof/>
              </w:rPr>
              <w:t>[g]</w:t>
            </w:r>
          </w:p>
        </w:tc>
        <w:tc>
          <w:tcPr>
            <w:tcW w:w="1769" w:type="dxa"/>
          </w:tcPr>
          <w:p w14:paraId="5FC02392" w14:textId="77777777" w:rsidR="005D07D0" w:rsidRDefault="005D07D0" w:rsidP="00922256">
            <w:pPr>
              <w:rPr>
                <w:noProof/>
              </w:rPr>
            </w:pPr>
            <w:r>
              <w:rPr>
                <w:noProof/>
              </w:rPr>
              <w:t xml:space="preserve">Average </w:t>
            </w:r>
          </w:p>
          <w:p w14:paraId="69218296" w14:textId="77777777" w:rsidR="005D07D0" w:rsidRDefault="005D07D0" w:rsidP="00922256">
            <w:pPr>
              <w:rPr>
                <w:noProof/>
              </w:rPr>
            </w:pPr>
            <w:r>
              <w:rPr>
                <w:noProof/>
              </w:rPr>
              <w:t>dry weight</w:t>
            </w:r>
          </w:p>
          <w:p w14:paraId="459B9992" w14:textId="77777777" w:rsidR="005D07D0" w:rsidRDefault="005D07D0" w:rsidP="00922256">
            <w:pPr>
              <w:rPr>
                <w:noProof/>
              </w:rPr>
            </w:pPr>
            <w:r>
              <w:rPr>
                <w:noProof/>
              </w:rPr>
              <w:t>[g]</w:t>
            </w:r>
          </w:p>
        </w:tc>
      </w:tr>
      <w:tr w:rsidR="005D07D0" w14:paraId="3D8624F0" w14:textId="77777777" w:rsidTr="00922256">
        <w:tc>
          <w:tcPr>
            <w:tcW w:w="1798" w:type="dxa"/>
          </w:tcPr>
          <w:p w14:paraId="4CB91A36" w14:textId="4919B3C1" w:rsidR="005D07D0" w:rsidRDefault="005D07D0" w:rsidP="005D07D0">
            <w:pPr>
              <w:rPr>
                <w:noProof/>
              </w:rPr>
            </w:pPr>
            <w:r>
              <w:rPr>
                <w:noProof/>
              </w:rPr>
              <w:t>St 918 A</w:t>
            </w:r>
          </w:p>
        </w:tc>
        <w:tc>
          <w:tcPr>
            <w:tcW w:w="1856" w:type="dxa"/>
          </w:tcPr>
          <w:p w14:paraId="742F69BF" w14:textId="4B991F7A" w:rsidR="005D07D0" w:rsidRDefault="005D07D0" w:rsidP="005D07D0">
            <w:pPr>
              <w:rPr>
                <w:noProof/>
              </w:rPr>
            </w:pPr>
            <w:r>
              <w:rPr>
                <w:noProof/>
              </w:rPr>
              <w:t>125,0568</w:t>
            </w:r>
          </w:p>
        </w:tc>
        <w:tc>
          <w:tcPr>
            <w:tcW w:w="1800" w:type="dxa"/>
          </w:tcPr>
          <w:p w14:paraId="59F8C650" w14:textId="1B15C3ED" w:rsidR="005D07D0" w:rsidRDefault="005D07D0" w:rsidP="005D07D0">
            <w:pPr>
              <w:rPr>
                <w:noProof/>
              </w:rPr>
            </w:pPr>
            <w:r>
              <w:rPr>
                <w:noProof/>
              </w:rPr>
              <w:t>125,0805</w:t>
            </w:r>
          </w:p>
        </w:tc>
        <w:tc>
          <w:tcPr>
            <w:tcW w:w="1793" w:type="dxa"/>
            <w:vAlign w:val="bottom"/>
          </w:tcPr>
          <w:p w14:paraId="37DCC3B4" w14:textId="307A26B9" w:rsidR="005D07D0" w:rsidRDefault="005D07D0" w:rsidP="005D07D0">
            <w:pPr>
              <w:rPr>
                <w:noProof/>
              </w:rPr>
            </w:pPr>
            <w:r>
              <w:rPr>
                <w:rFonts w:ascii="Calibri" w:hAnsi="Calibri" w:cs="Calibri"/>
                <w:color w:val="000000"/>
              </w:rPr>
              <w:t>0.0237</w:t>
            </w:r>
          </w:p>
        </w:tc>
        <w:tc>
          <w:tcPr>
            <w:tcW w:w="1769" w:type="dxa"/>
            <w:vMerge w:val="restart"/>
          </w:tcPr>
          <w:p w14:paraId="08BE3517" w14:textId="77777777" w:rsidR="00922256" w:rsidRPr="00922256" w:rsidRDefault="00922256" w:rsidP="00922256">
            <w:pPr>
              <w:rPr>
                <w:rFonts w:ascii="Calibri" w:eastAsia="Times New Roman" w:hAnsi="Calibri" w:cs="Calibri"/>
                <w:color w:val="000000"/>
                <w:lang w:eastAsia="en-GB"/>
              </w:rPr>
            </w:pPr>
            <w:r w:rsidRPr="00922256">
              <w:rPr>
                <w:rFonts w:ascii="Calibri" w:eastAsia="Times New Roman" w:hAnsi="Calibri" w:cs="Calibri"/>
                <w:color w:val="000000"/>
                <w:lang w:eastAsia="en-GB"/>
              </w:rPr>
              <w:t>0.021467</w:t>
            </w:r>
          </w:p>
          <w:p w14:paraId="5154CE96" w14:textId="77777777" w:rsidR="005D07D0" w:rsidRDefault="005D07D0" w:rsidP="005D07D0">
            <w:pPr>
              <w:rPr>
                <w:noProof/>
              </w:rPr>
            </w:pPr>
          </w:p>
        </w:tc>
      </w:tr>
      <w:tr w:rsidR="005D07D0" w14:paraId="4CA52F6D" w14:textId="77777777" w:rsidTr="00922256">
        <w:tc>
          <w:tcPr>
            <w:tcW w:w="1798" w:type="dxa"/>
          </w:tcPr>
          <w:p w14:paraId="5E43D9DC" w14:textId="18DC33B6" w:rsidR="005D07D0" w:rsidRDefault="005D07D0" w:rsidP="005D07D0">
            <w:pPr>
              <w:rPr>
                <w:noProof/>
              </w:rPr>
            </w:pPr>
            <w:r>
              <w:rPr>
                <w:noProof/>
              </w:rPr>
              <w:t>St 918 B</w:t>
            </w:r>
          </w:p>
        </w:tc>
        <w:tc>
          <w:tcPr>
            <w:tcW w:w="1856" w:type="dxa"/>
          </w:tcPr>
          <w:p w14:paraId="6C09C27B" w14:textId="59D849FF" w:rsidR="005D07D0" w:rsidRDefault="005D07D0" w:rsidP="005D07D0">
            <w:pPr>
              <w:rPr>
                <w:noProof/>
              </w:rPr>
            </w:pPr>
            <w:r>
              <w:rPr>
                <w:noProof/>
              </w:rPr>
              <w:t>131,6374</w:t>
            </w:r>
          </w:p>
        </w:tc>
        <w:tc>
          <w:tcPr>
            <w:tcW w:w="1800" w:type="dxa"/>
          </w:tcPr>
          <w:p w14:paraId="4D76E8A9" w14:textId="487DBC73" w:rsidR="005D07D0" w:rsidRDefault="005D07D0" w:rsidP="005D07D0">
            <w:pPr>
              <w:rPr>
                <w:noProof/>
              </w:rPr>
            </w:pPr>
            <w:r>
              <w:rPr>
                <w:noProof/>
              </w:rPr>
              <w:t>131,6646</w:t>
            </w:r>
          </w:p>
        </w:tc>
        <w:tc>
          <w:tcPr>
            <w:tcW w:w="1793" w:type="dxa"/>
            <w:vAlign w:val="bottom"/>
          </w:tcPr>
          <w:p w14:paraId="65C87E86" w14:textId="592C4CAA" w:rsidR="005D07D0" w:rsidRDefault="005D07D0" w:rsidP="005D07D0">
            <w:pPr>
              <w:rPr>
                <w:noProof/>
              </w:rPr>
            </w:pPr>
            <w:r>
              <w:rPr>
                <w:rFonts w:ascii="Calibri" w:hAnsi="Calibri" w:cs="Calibri"/>
                <w:color w:val="000000"/>
              </w:rPr>
              <w:t>0.0272</w:t>
            </w:r>
          </w:p>
        </w:tc>
        <w:tc>
          <w:tcPr>
            <w:tcW w:w="1769" w:type="dxa"/>
            <w:vMerge/>
          </w:tcPr>
          <w:p w14:paraId="57AAC06E" w14:textId="77777777" w:rsidR="005D07D0" w:rsidRDefault="005D07D0" w:rsidP="005D07D0">
            <w:pPr>
              <w:rPr>
                <w:noProof/>
              </w:rPr>
            </w:pPr>
          </w:p>
        </w:tc>
      </w:tr>
      <w:tr w:rsidR="005D07D0" w14:paraId="5875282F" w14:textId="77777777" w:rsidTr="00922256">
        <w:tc>
          <w:tcPr>
            <w:tcW w:w="1798" w:type="dxa"/>
          </w:tcPr>
          <w:p w14:paraId="78193EE9" w14:textId="0C328CFF" w:rsidR="005D07D0" w:rsidRDefault="005D07D0" w:rsidP="005D07D0">
            <w:pPr>
              <w:rPr>
                <w:noProof/>
              </w:rPr>
            </w:pPr>
            <w:r>
              <w:rPr>
                <w:noProof/>
              </w:rPr>
              <w:t>St 918 C</w:t>
            </w:r>
          </w:p>
        </w:tc>
        <w:tc>
          <w:tcPr>
            <w:tcW w:w="1856" w:type="dxa"/>
          </w:tcPr>
          <w:p w14:paraId="7B8F7A6F" w14:textId="446B3305" w:rsidR="005D07D0" w:rsidRDefault="005D07D0" w:rsidP="005D07D0">
            <w:pPr>
              <w:rPr>
                <w:noProof/>
              </w:rPr>
            </w:pPr>
            <w:r>
              <w:rPr>
                <w:noProof/>
              </w:rPr>
              <w:t>114,7087</w:t>
            </w:r>
          </w:p>
        </w:tc>
        <w:tc>
          <w:tcPr>
            <w:tcW w:w="1800" w:type="dxa"/>
          </w:tcPr>
          <w:p w14:paraId="4A58F606" w14:textId="6CC17F9B" w:rsidR="005D07D0" w:rsidRDefault="005D07D0" w:rsidP="005D07D0">
            <w:pPr>
              <w:rPr>
                <w:noProof/>
              </w:rPr>
            </w:pPr>
            <w:r>
              <w:rPr>
                <w:noProof/>
              </w:rPr>
              <w:t>114,7222</w:t>
            </w:r>
          </w:p>
        </w:tc>
        <w:tc>
          <w:tcPr>
            <w:tcW w:w="1793" w:type="dxa"/>
            <w:vAlign w:val="bottom"/>
          </w:tcPr>
          <w:p w14:paraId="51E32E34" w14:textId="1385FE36" w:rsidR="005D07D0" w:rsidRDefault="005D07D0" w:rsidP="005D07D0">
            <w:pPr>
              <w:rPr>
                <w:noProof/>
              </w:rPr>
            </w:pPr>
            <w:r>
              <w:rPr>
                <w:rFonts w:ascii="Calibri" w:hAnsi="Calibri" w:cs="Calibri"/>
                <w:color w:val="000000"/>
              </w:rPr>
              <w:t>0.0135</w:t>
            </w:r>
          </w:p>
        </w:tc>
        <w:tc>
          <w:tcPr>
            <w:tcW w:w="1769" w:type="dxa"/>
            <w:vMerge/>
          </w:tcPr>
          <w:p w14:paraId="13705B8F" w14:textId="77777777" w:rsidR="005D07D0" w:rsidRDefault="005D07D0" w:rsidP="005D07D0">
            <w:pPr>
              <w:rPr>
                <w:noProof/>
              </w:rPr>
            </w:pPr>
          </w:p>
        </w:tc>
      </w:tr>
      <w:tr w:rsidR="005D07D0" w14:paraId="22CCE8FA" w14:textId="77777777" w:rsidTr="00922256">
        <w:tc>
          <w:tcPr>
            <w:tcW w:w="1798" w:type="dxa"/>
          </w:tcPr>
          <w:p w14:paraId="30427BCF" w14:textId="77777777" w:rsidR="005D07D0" w:rsidRDefault="005D07D0" w:rsidP="005D07D0">
            <w:pPr>
              <w:rPr>
                <w:noProof/>
              </w:rPr>
            </w:pPr>
          </w:p>
        </w:tc>
        <w:tc>
          <w:tcPr>
            <w:tcW w:w="1856" w:type="dxa"/>
          </w:tcPr>
          <w:p w14:paraId="01947338" w14:textId="77777777" w:rsidR="005D07D0" w:rsidRDefault="005D07D0" w:rsidP="005D07D0">
            <w:pPr>
              <w:rPr>
                <w:noProof/>
              </w:rPr>
            </w:pPr>
          </w:p>
        </w:tc>
        <w:tc>
          <w:tcPr>
            <w:tcW w:w="1800" w:type="dxa"/>
          </w:tcPr>
          <w:p w14:paraId="3714D59B" w14:textId="77777777" w:rsidR="005D07D0" w:rsidRDefault="005D07D0" w:rsidP="005D07D0">
            <w:pPr>
              <w:rPr>
                <w:noProof/>
              </w:rPr>
            </w:pPr>
          </w:p>
        </w:tc>
        <w:tc>
          <w:tcPr>
            <w:tcW w:w="1793" w:type="dxa"/>
            <w:vAlign w:val="bottom"/>
          </w:tcPr>
          <w:p w14:paraId="35535FDF" w14:textId="4BAB49AF" w:rsidR="005D07D0" w:rsidRDefault="005D07D0" w:rsidP="005D07D0">
            <w:pPr>
              <w:rPr>
                <w:noProof/>
              </w:rPr>
            </w:pPr>
            <w:r>
              <w:rPr>
                <w:rFonts w:ascii="Calibri" w:hAnsi="Calibri" w:cs="Calibri"/>
                <w:color w:val="000000"/>
              </w:rPr>
              <w:t>0</w:t>
            </w:r>
          </w:p>
        </w:tc>
        <w:tc>
          <w:tcPr>
            <w:tcW w:w="1769" w:type="dxa"/>
          </w:tcPr>
          <w:p w14:paraId="5A91B4AB" w14:textId="77777777" w:rsidR="005D07D0" w:rsidRDefault="005D07D0" w:rsidP="005D07D0">
            <w:pPr>
              <w:rPr>
                <w:noProof/>
              </w:rPr>
            </w:pPr>
          </w:p>
        </w:tc>
      </w:tr>
      <w:tr w:rsidR="005D07D0" w14:paraId="574C18DB" w14:textId="77777777" w:rsidTr="00922256">
        <w:tc>
          <w:tcPr>
            <w:tcW w:w="1798" w:type="dxa"/>
          </w:tcPr>
          <w:p w14:paraId="2A128508" w14:textId="7ED15949" w:rsidR="005D07D0" w:rsidRDefault="005D07D0" w:rsidP="005D07D0">
            <w:pPr>
              <w:rPr>
                <w:noProof/>
              </w:rPr>
            </w:pPr>
            <w:r>
              <w:rPr>
                <w:noProof/>
              </w:rPr>
              <w:t>St 919 A</w:t>
            </w:r>
          </w:p>
        </w:tc>
        <w:tc>
          <w:tcPr>
            <w:tcW w:w="1856" w:type="dxa"/>
          </w:tcPr>
          <w:p w14:paraId="23863EF4" w14:textId="6559546A" w:rsidR="005D07D0" w:rsidRDefault="005D07D0" w:rsidP="005D07D0">
            <w:pPr>
              <w:rPr>
                <w:noProof/>
              </w:rPr>
            </w:pPr>
            <w:r>
              <w:rPr>
                <w:noProof/>
              </w:rPr>
              <w:t>114,3735</w:t>
            </w:r>
          </w:p>
        </w:tc>
        <w:tc>
          <w:tcPr>
            <w:tcW w:w="1800" w:type="dxa"/>
          </w:tcPr>
          <w:p w14:paraId="7029CF35" w14:textId="19C4F658" w:rsidR="005D07D0" w:rsidRDefault="005D07D0" w:rsidP="005D07D0">
            <w:pPr>
              <w:rPr>
                <w:noProof/>
              </w:rPr>
            </w:pPr>
            <w:r>
              <w:rPr>
                <w:noProof/>
              </w:rPr>
              <w:t>114,4787</w:t>
            </w:r>
          </w:p>
        </w:tc>
        <w:tc>
          <w:tcPr>
            <w:tcW w:w="1793" w:type="dxa"/>
            <w:vAlign w:val="bottom"/>
          </w:tcPr>
          <w:p w14:paraId="0EFF29C8" w14:textId="05368922" w:rsidR="005D07D0" w:rsidRDefault="005D07D0" w:rsidP="005D07D0">
            <w:pPr>
              <w:rPr>
                <w:noProof/>
              </w:rPr>
            </w:pPr>
            <w:r>
              <w:rPr>
                <w:rFonts w:ascii="Calibri" w:hAnsi="Calibri" w:cs="Calibri"/>
                <w:color w:val="000000"/>
              </w:rPr>
              <w:t>0.1052</w:t>
            </w:r>
          </w:p>
        </w:tc>
        <w:tc>
          <w:tcPr>
            <w:tcW w:w="1769" w:type="dxa"/>
            <w:vMerge w:val="restart"/>
          </w:tcPr>
          <w:p w14:paraId="77F2439C" w14:textId="77777777" w:rsidR="00922256" w:rsidRPr="00922256" w:rsidRDefault="00922256" w:rsidP="00922256">
            <w:pPr>
              <w:rPr>
                <w:rFonts w:ascii="Calibri" w:eastAsia="Times New Roman" w:hAnsi="Calibri" w:cs="Calibri"/>
                <w:color w:val="000000"/>
                <w:lang w:eastAsia="en-GB"/>
              </w:rPr>
            </w:pPr>
            <w:r w:rsidRPr="00922256">
              <w:rPr>
                <w:rFonts w:ascii="Calibri" w:eastAsia="Times New Roman" w:hAnsi="Calibri" w:cs="Calibri"/>
                <w:color w:val="000000"/>
                <w:lang w:eastAsia="en-GB"/>
              </w:rPr>
              <w:t>0.070567</w:t>
            </w:r>
          </w:p>
          <w:p w14:paraId="1907B233" w14:textId="77777777" w:rsidR="005D07D0" w:rsidRDefault="005D07D0" w:rsidP="005D07D0">
            <w:pPr>
              <w:rPr>
                <w:noProof/>
              </w:rPr>
            </w:pPr>
          </w:p>
        </w:tc>
      </w:tr>
      <w:tr w:rsidR="005D07D0" w14:paraId="6E1DF973" w14:textId="77777777" w:rsidTr="00922256">
        <w:tc>
          <w:tcPr>
            <w:tcW w:w="1798" w:type="dxa"/>
          </w:tcPr>
          <w:p w14:paraId="1D626A98" w14:textId="08609E07" w:rsidR="005D07D0" w:rsidRDefault="005D07D0" w:rsidP="005D07D0">
            <w:pPr>
              <w:rPr>
                <w:noProof/>
              </w:rPr>
            </w:pPr>
            <w:r>
              <w:rPr>
                <w:noProof/>
              </w:rPr>
              <w:t>St 919 B</w:t>
            </w:r>
          </w:p>
        </w:tc>
        <w:tc>
          <w:tcPr>
            <w:tcW w:w="1856" w:type="dxa"/>
          </w:tcPr>
          <w:p w14:paraId="63A0054F" w14:textId="3197E1D1" w:rsidR="005D07D0" w:rsidRDefault="005D07D0" w:rsidP="005D07D0">
            <w:pPr>
              <w:rPr>
                <w:noProof/>
              </w:rPr>
            </w:pPr>
            <w:r>
              <w:rPr>
                <w:noProof/>
              </w:rPr>
              <w:t>121,0868</w:t>
            </w:r>
          </w:p>
        </w:tc>
        <w:tc>
          <w:tcPr>
            <w:tcW w:w="1800" w:type="dxa"/>
          </w:tcPr>
          <w:p w14:paraId="0CF89B78" w14:textId="2B42682A" w:rsidR="005D07D0" w:rsidRDefault="005D07D0" w:rsidP="005D07D0">
            <w:pPr>
              <w:rPr>
                <w:noProof/>
              </w:rPr>
            </w:pPr>
            <w:r>
              <w:rPr>
                <w:noProof/>
              </w:rPr>
              <w:t>121,1390</w:t>
            </w:r>
          </w:p>
        </w:tc>
        <w:tc>
          <w:tcPr>
            <w:tcW w:w="1793" w:type="dxa"/>
            <w:vAlign w:val="bottom"/>
          </w:tcPr>
          <w:p w14:paraId="3870F00F" w14:textId="18378691" w:rsidR="005D07D0" w:rsidRDefault="005D07D0" w:rsidP="005D07D0">
            <w:pPr>
              <w:rPr>
                <w:noProof/>
              </w:rPr>
            </w:pPr>
            <w:r>
              <w:rPr>
                <w:rFonts w:ascii="Calibri" w:hAnsi="Calibri" w:cs="Calibri"/>
                <w:color w:val="000000"/>
              </w:rPr>
              <w:t>0.0522</w:t>
            </w:r>
          </w:p>
        </w:tc>
        <w:tc>
          <w:tcPr>
            <w:tcW w:w="1769" w:type="dxa"/>
            <w:vMerge/>
          </w:tcPr>
          <w:p w14:paraId="5FB64265" w14:textId="77777777" w:rsidR="005D07D0" w:rsidRDefault="005D07D0" w:rsidP="005D07D0">
            <w:pPr>
              <w:rPr>
                <w:noProof/>
              </w:rPr>
            </w:pPr>
          </w:p>
        </w:tc>
      </w:tr>
      <w:tr w:rsidR="005D07D0" w14:paraId="008398CB" w14:textId="77777777" w:rsidTr="00922256">
        <w:tc>
          <w:tcPr>
            <w:tcW w:w="1798" w:type="dxa"/>
          </w:tcPr>
          <w:p w14:paraId="0EF7AC0A" w14:textId="436A86DC" w:rsidR="005D07D0" w:rsidRDefault="005D07D0" w:rsidP="005D07D0">
            <w:pPr>
              <w:rPr>
                <w:noProof/>
              </w:rPr>
            </w:pPr>
            <w:r>
              <w:rPr>
                <w:noProof/>
              </w:rPr>
              <w:t>St 919 C</w:t>
            </w:r>
          </w:p>
        </w:tc>
        <w:tc>
          <w:tcPr>
            <w:tcW w:w="1856" w:type="dxa"/>
          </w:tcPr>
          <w:p w14:paraId="4E8FA777" w14:textId="1EDEE176" w:rsidR="005D07D0" w:rsidRDefault="005D07D0" w:rsidP="005D07D0">
            <w:pPr>
              <w:rPr>
                <w:noProof/>
              </w:rPr>
            </w:pPr>
            <w:r>
              <w:rPr>
                <w:noProof/>
              </w:rPr>
              <w:t>157,9639</w:t>
            </w:r>
          </w:p>
        </w:tc>
        <w:tc>
          <w:tcPr>
            <w:tcW w:w="1800" w:type="dxa"/>
          </w:tcPr>
          <w:p w14:paraId="78186408" w14:textId="51564BC3" w:rsidR="005D07D0" w:rsidRDefault="005D07D0" w:rsidP="005D07D0">
            <w:pPr>
              <w:rPr>
                <w:noProof/>
              </w:rPr>
            </w:pPr>
            <w:r>
              <w:rPr>
                <w:noProof/>
              </w:rPr>
              <w:t>158,0182</w:t>
            </w:r>
          </w:p>
        </w:tc>
        <w:tc>
          <w:tcPr>
            <w:tcW w:w="1793" w:type="dxa"/>
            <w:vAlign w:val="bottom"/>
          </w:tcPr>
          <w:p w14:paraId="5AC28502" w14:textId="25321868" w:rsidR="005D07D0" w:rsidRDefault="005D07D0" w:rsidP="005D07D0">
            <w:pPr>
              <w:rPr>
                <w:noProof/>
              </w:rPr>
            </w:pPr>
            <w:r>
              <w:rPr>
                <w:rFonts w:ascii="Calibri" w:hAnsi="Calibri" w:cs="Calibri"/>
                <w:color w:val="000000"/>
              </w:rPr>
              <w:t>0.0543</w:t>
            </w:r>
          </w:p>
        </w:tc>
        <w:tc>
          <w:tcPr>
            <w:tcW w:w="1769" w:type="dxa"/>
            <w:vMerge/>
          </w:tcPr>
          <w:p w14:paraId="73759289" w14:textId="77777777" w:rsidR="005D07D0" w:rsidRDefault="005D07D0" w:rsidP="005D07D0">
            <w:pPr>
              <w:rPr>
                <w:noProof/>
              </w:rPr>
            </w:pPr>
          </w:p>
        </w:tc>
      </w:tr>
      <w:tr w:rsidR="005D07D0" w14:paraId="7996B68F" w14:textId="77777777" w:rsidTr="00922256">
        <w:tc>
          <w:tcPr>
            <w:tcW w:w="1798" w:type="dxa"/>
          </w:tcPr>
          <w:p w14:paraId="7723AD99" w14:textId="77777777" w:rsidR="005D07D0" w:rsidRDefault="005D07D0" w:rsidP="005D07D0">
            <w:pPr>
              <w:rPr>
                <w:noProof/>
              </w:rPr>
            </w:pPr>
          </w:p>
        </w:tc>
        <w:tc>
          <w:tcPr>
            <w:tcW w:w="1856" w:type="dxa"/>
          </w:tcPr>
          <w:p w14:paraId="2EC7B028" w14:textId="77777777" w:rsidR="005D07D0" w:rsidRDefault="005D07D0" w:rsidP="005D07D0">
            <w:pPr>
              <w:rPr>
                <w:noProof/>
              </w:rPr>
            </w:pPr>
          </w:p>
        </w:tc>
        <w:tc>
          <w:tcPr>
            <w:tcW w:w="1800" w:type="dxa"/>
          </w:tcPr>
          <w:p w14:paraId="3DBDC5D3" w14:textId="77777777" w:rsidR="005D07D0" w:rsidRDefault="005D07D0" w:rsidP="005D07D0">
            <w:pPr>
              <w:rPr>
                <w:noProof/>
              </w:rPr>
            </w:pPr>
          </w:p>
        </w:tc>
        <w:tc>
          <w:tcPr>
            <w:tcW w:w="1793" w:type="dxa"/>
            <w:vAlign w:val="bottom"/>
          </w:tcPr>
          <w:p w14:paraId="345AFA95" w14:textId="434DC3F6" w:rsidR="005D07D0" w:rsidRDefault="005D07D0" w:rsidP="005D07D0">
            <w:pPr>
              <w:rPr>
                <w:noProof/>
              </w:rPr>
            </w:pPr>
            <w:r>
              <w:rPr>
                <w:rFonts w:ascii="Calibri" w:hAnsi="Calibri" w:cs="Calibri"/>
                <w:color w:val="000000"/>
              </w:rPr>
              <w:t>0</w:t>
            </w:r>
          </w:p>
        </w:tc>
        <w:tc>
          <w:tcPr>
            <w:tcW w:w="1769" w:type="dxa"/>
          </w:tcPr>
          <w:p w14:paraId="214BF22F" w14:textId="77777777" w:rsidR="005D07D0" w:rsidRDefault="005D07D0" w:rsidP="005D07D0">
            <w:pPr>
              <w:rPr>
                <w:noProof/>
              </w:rPr>
            </w:pPr>
          </w:p>
        </w:tc>
      </w:tr>
      <w:tr w:rsidR="005D07D0" w14:paraId="76F75972" w14:textId="77777777" w:rsidTr="00922256">
        <w:tc>
          <w:tcPr>
            <w:tcW w:w="1798" w:type="dxa"/>
          </w:tcPr>
          <w:p w14:paraId="25E682B6" w14:textId="2A42B656" w:rsidR="005D07D0" w:rsidRDefault="005D07D0" w:rsidP="005D07D0">
            <w:pPr>
              <w:rPr>
                <w:noProof/>
              </w:rPr>
            </w:pPr>
            <w:r>
              <w:rPr>
                <w:noProof/>
              </w:rPr>
              <w:t>St 920 A</w:t>
            </w:r>
          </w:p>
        </w:tc>
        <w:tc>
          <w:tcPr>
            <w:tcW w:w="1856" w:type="dxa"/>
          </w:tcPr>
          <w:p w14:paraId="17315636" w14:textId="3FABE4A5" w:rsidR="005D07D0" w:rsidRDefault="005D07D0" w:rsidP="005D07D0">
            <w:pPr>
              <w:rPr>
                <w:noProof/>
              </w:rPr>
            </w:pPr>
            <w:r>
              <w:rPr>
                <w:noProof/>
              </w:rPr>
              <w:t>123,4398</w:t>
            </w:r>
          </w:p>
        </w:tc>
        <w:tc>
          <w:tcPr>
            <w:tcW w:w="1800" w:type="dxa"/>
          </w:tcPr>
          <w:p w14:paraId="5AC52424" w14:textId="657248F6" w:rsidR="005D07D0" w:rsidRDefault="005D07D0" w:rsidP="005D07D0">
            <w:pPr>
              <w:rPr>
                <w:noProof/>
              </w:rPr>
            </w:pPr>
            <w:r>
              <w:rPr>
                <w:noProof/>
              </w:rPr>
              <w:t>123,4616</w:t>
            </w:r>
          </w:p>
        </w:tc>
        <w:tc>
          <w:tcPr>
            <w:tcW w:w="1793" w:type="dxa"/>
            <w:vAlign w:val="bottom"/>
          </w:tcPr>
          <w:p w14:paraId="580860B4" w14:textId="1963963A" w:rsidR="005D07D0" w:rsidRDefault="005D07D0" w:rsidP="005D07D0">
            <w:pPr>
              <w:rPr>
                <w:noProof/>
              </w:rPr>
            </w:pPr>
            <w:r>
              <w:rPr>
                <w:rFonts w:ascii="Calibri" w:hAnsi="Calibri" w:cs="Calibri"/>
                <w:color w:val="000000"/>
              </w:rPr>
              <w:t>0.0218</w:t>
            </w:r>
          </w:p>
        </w:tc>
        <w:tc>
          <w:tcPr>
            <w:tcW w:w="1769" w:type="dxa"/>
            <w:vMerge w:val="restart"/>
          </w:tcPr>
          <w:p w14:paraId="49A91780" w14:textId="28958DCD" w:rsidR="005D07D0" w:rsidRDefault="00922256" w:rsidP="005D07D0">
            <w:pPr>
              <w:rPr>
                <w:noProof/>
              </w:rPr>
            </w:pPr>
            <w:r w:rsidRPr="00922256">
              <w:rPr>
                <w:rFonts w:ascii="Calibri" w:eastAsia="Times New Roman" w:hAnsi="Calibri" w:cs="Calibri"/>
                <w:color w:val="000000"/>
                <w:lang w:eastAsia="en-GB"/>
              </w:rPr>
              <w:t>0.0237</w:t>
            </w:r>
          </w:p>
        </w:tc>
      </w:tr>
      <w:tr w:rsidR="005D07D0" w14:paraId="51740617" w14:textId="77777777" w:rsidTr="00922256">
        <w:tc>
          <w:tcPr>
            <w:tcW w:w="1798" w:type="dxa"/>
          </w:tcPr>
          <w:p w14:paraId="0A2F635A" w14:textId="23129E38" w:rsidR="005D07D0" w:rsidRDefault="005D07D0" w:rsidP="005D07D0">
            <w:pPr>
              <w:rPr>
                <w:noProof/>
              </w:rPr>
            </w:pPr>
            <w:r>
              <w:rPr>
                <w:noProof/>
              </w:rPr>
              <w:t>St 920 B</w:t>
            </w:r>
          </w:p>
        </w:tc>
        <w:tc>
          <w:tcPr>
            <w:tcW w:w="1856" w:type="dxa"/>
          </w:tcPr>
          <w:p w14:paraId="57032DC3" w14:textId="0056C55B" w:rsidR="005D07D0" w:rsidRDefault="005D07D0" w:rsidP="005D07D0">
            <w:pPr>
              <w:rPr>
                <w:noProof/>
              </w:rPr>
            </w:pPr>
            <w:r>
              <w:rPr>
                <w:noProof/>
              </w:rPr>
              <w:t>126,2974</w:t>
            </w:r>
          </w:p>
        </w:tc>
        <w:tc>
          <w:tcPr>
            <w:tcW w:w="1800" w:type="dxa"/>
          </w:tcPr>
          <w:p w14:paraId="2FFF8947" w14:textId="44D86780" w:rsidR="005D07D0" w:rsidRDefault="005D07D0" w:rsidP="005D07D0">
            <w:pPr>
              <w:rPr>
                <w:noProof/>
              </w:rPr>
            </w:pPr>
            <w:r>
              <w:rPr>
                <w:noProof/>
              </w:rPr>
              <w:t>126,3227</w:t>
            </w:r>
          </w:p>
        </w:tc>
        <w:tc>
          <w:tcPr>
            <w:tcW w:w="1793" w:type="dxa"/>
            <w:vAlign w:val="bottom"/>
          </w:tcPr>
          <w:p w14:paraId="794230CC" w14:textId="1C86EB17" w:rsidR="005D07D0" w:rsidRDefault="005D07D0" w:rsidP="005D07D0">
            <w:pPr>
              <w:rPr>
                <w:noProof/>
              </w:rPr>
            </w:pPr>
            <w:r>
              <w:rPr>
                <w:rFonts w:ascii="Calibri" w:hAnsi="Calibri" w:cs="Calibri"/>
                <w:color w:val="000000"/>
              </w:rPr>
              <w:t>0.0253</w:t>
            </w:r>
          </w:p>
        </w:tc>
        <w:tc>
          <w:tcPr>
            <w:tcW w:w="1769" w:type="dxa"/>
            <w:vMerge/>
          </w:tcPr>
          <w:p w14:paraId="7B56F14D" w14:textId="77777777" w:rsidR="005D07D0" w:rsidRDefault="005D07D0" w:rsidP="005D07D0">
            <w:pPr>
              <w:rPr>
                <w:noProof/>
              </w:rPr>
            </w:pPr>
          </w:p>
        </w:tc>
      </w:tr>
      <w:tr w:rsidR="005D07D0" w14:paraId="782905A0" w14:textId="77777777" w:rsidTr="00922256">
        <w:tc>
          <w:tcPr>
            <w:tcW w:w="1798" w:type="dxa"/>
          </w:tcPr>
          <w:p w14:paraId="6B1A8894" w14:textId="6726F24A" w:rsidR="005D07D0" w:rsidRDefault="005D07D0" w:rsidP="005D07D0">
            <w:pPr>
              <w:rPr>
                <w:noProof/>
              </w:rPr>
            </w:pPr>
            <w:r>
              <w:rPr>
                <w:noProof/>
              </w:rPr>
              <w:t>St 920 C</w:t>
            </w:r>
          </w:p>
        </w:tc>
        <w:tc>
          <w:tcPr>
            <w:tcW w:w="1856" w:type="dxa"/>
          </w:tcPr>
          <w:p w14:paraId="73F68901" w14:textId="1E02E8D7" w:rsidR="005D07D0" w:rsidRDefault="005D07D0" w:rsidP="005D07D0">
            <w:pPr>
              <w:rPr>
                <w:noProof/>
              </w:rPr>
            </w:pPr>
            <w:r>
              <w:rPr>
                <w:noProof/>
              </w:rPr>
              <w:t>113,6592</w:t>
            </w:r>
          </w:p>
        </w:tc>
        <w:tc>
          <w:tcPr>
            <w:tcW w:w="1800" w:type="dxa"/>
          </w:tcPr>
          <w:p w14:paraId="53F2D34A" w14:textId="2E3003E9" w:rsidR="005D07D0" w:rsidRDefault="005D07D0" w:rsidP="005D07D0">
            <w:pPr>
              <w:rPr>
                <w:noProof/>
              </w:rPr>
            </w:pPr>
            <w:r>
              <w:rPr>
                <w:noProof/>
              </w:rPr>
              <w:t>113,6832</w:t>
            </w:r>
          </w:p>
        </w:tc>
        <w:tc>
          <w:tcPr>
            <w:tcW w:w="1793" w:type="dxa"/>
            <w:vAlign w:val="bottom"/>
          </w:tcPr>
          <w:p w14:paraId="25A09553" w14:textId="7EF597C9" w:rsidR="005D07D0" w:rsidRDefault="005D07D0" w:rsidP="005D07D0">
            <w:pPr>
              <w:rPr>
                <w:noProof/>
              </w:rPr>
            </w:pPr>
            <w:r>
              <w:rPr>
                <w:rFonts w:ascii="Calibri" w:hAnsi="Calibri" w:cs="Calibri"/>
                <w:color w:val="000000"/>
              </w:rPr>
              <w:t>0.024</w:t>
            </w:r>
          </w:p>
        </w:tc>
        <w:tc>
          <w:tcPr>
            <w:tcW w:w="1769" w:type="dxa"/>
            <w:vMerge/>
          </w:tcPr>
          <w:p w14:paraId="1C8D6A05" w14:textId="77777777" w:rsidR="005D07D0" w:rsidRDefault="005D07D0" w:rsidP="005D07D0">
            <w:pPr>
              <w:rPr>
                <w:noProof/>
              </w:rPr>
            </w:pPr>
          </w:p>
        </w:tc>
      </w:tr>
      <w:tr w:rsidR="005D07D0" w14:paraId="32C28E3E" w14:textId="77777777" w:rsidTr="00922256">
        <w:tc>
          <w:tcPr>
            <w:tcW w:w="1798" w:type="dxa"/>
          </w:tcPr>
          <w:p w14:paraId="58C9B3B9" w14:textId="77777777" w:rsidR="005D07D0" w:rsidRDefault="005D07D0" w:rsidP="005D07D0">
            <w:pPr>
              <w:rPr>
                <w:noProof/>
              </w:rPr>
            </w:pPr>
            <w:r>
              <w:rPr>
                <w:noProof/>
              </w:rPr>
              <w:t xml:space="preserve">Blank </w:t>
            </w:r>
          </w:p>
        </w:tc>
        <w:tc>
          <w:tcPr>
            <w:tcW w:w="1856" w:type="dxa"/>
          </w:tcPr>
          <w:p w14:paraId="4D00AFED" w14:textId="4F42D69F" w:rsidR="005D07D0" w:rsidRDefault="005D07D0" w:rsidP="005D07D0">
            <w:pPr>
              <w:rPr>
                <w:noProof/>
              </w:rPr>
            </w:pPr>
            <w:r>
              <w:rPr>
                <w:noProof/>
              </w:rPr>
              <w:t>113,6164</w:t>
            </w:r>
          </w:p>
        </w:tc>
        <w:tc>
          <w:tcPr>
            <w:tcW w:w="1800" w:type="dxa"/>
          </w:tcPr>
          <w:p w14:paraId="2E69EA45" w14:textId="226A4774" w:rsidR="005D07D0" w:rsidRDefault="005D07D0" w:rsidP="005D07D0">
            <w:pPr>
              <w:rPr>
                <w:noProof/>
              </w:rPr>
            </w:pPr>
            <w:r>
              <w:rPr>
                <w:noProof/>
              </w:rPr>
              <w:t>113,6165</w:t>
            </w:r>
          </w:p>
        </w:tc>
        <w:tc>
          <w:tcPr>
            <w:tcW w:w="1793" w:type="dxa"/>
            <w:vAlign w:val="bottom"/>
          </w:tcPr>
          <w:p w14:paraId="304D245F" w14:textId="2ECCF055" w:rsidR="005D07D0" w:rsidRDefault="005D07D0" w:rsidP="005D07D0">
            <w:pPr>
              <w:rPr>
                <w:noProof/>
              </w:rPr>
            </w:pPr>
            <w:r>
              <w:rPr>
                <w:rFonts w:ascii="Calibri" w:hAnsi="Calibri" w:cs="Calibri"/>
                <w:color w:val="000000"/>
              </w:rPr>
              <w:t>0.0001</w:t>
            </w:r>
          </w:p>
        </w:tc>
        <w:tc>
          <w:tcPr>
            <w:tcW w:w="1769" w:type="dxa"/>
          </w:tcPr>
          <w:p w14:paraId="1A79190C" w14:textId="1E9A39A8" w:rsidR="005D07D0" w:rsidRDefault="005D07D0" w:rsidP="005D07D0">
            <w:pPr>
              <w:rPr>
                <w:noProof/>
              </w:rPr>
            </w:pPr>
          </w:p>
        </w:tc>
      </w:tr>
    </w:tbl>
    <w:p w14:paraId="65DECBA5" w14:textId="517980FF" w:rsidR="003F1FEC" w:rsidRDefault="003F1FEC" w:rsidP="008611CA"/>
    <w:p w14:paraId="3D56A681" w14:textId="3959AA85" w:rsidR="00C23381" w:rsidRDefault="00C23381" w:rsidP="008611CA"/>
    <w:p w14:paraId="2B294086" w14:textId="57308426" w:rsidR="00EF267D" w:rsidRDefault="00EF267D" w:rsidP="00EF267D">
      <w:pPr>
        <w:pStyle w:val="Heading2"/>
      </w:pPr>
      <w:bookmarkStart w:id="37" w:name="_Toc31286832"/>
      <w:r>
        <w:t>Processing of samples 921-922</w:t>
      </w:r>
      <w:bookmarkEnd w:id="37"/>
    </w:p>
    <w:p w14:paraId="3942688B" w14:textId="630E002A" w:rsidR="008611CA" w:rsidRDefault="008611CA" w:rsidP="008611CA"/>
    <w:tbl>
      <w:tblPr>
        <w:tblStyle w:val="TableGrid"/>
        <w:tblW w:w="0" w:type="auto"/>
        <w:tblLook w:val="04A0" w:firstRow="1" w:lastRow="0" w:firstColumn="1" w:lastColumn="0" w:noHBand="0" w:noVBand="1"/>
      </w:tblPr>
      <w:tblGrid>
        <w:gridCol w:w="1798"/>
        <w:gridCol w:w="1856"/>
        <w:gridCol w:w="1800"/>
        <w:gridCol w:w="1793"/>
        <w:gridCol w:w="1769"/>
      </w:tblGrid>
      <w:tr w:rsidR="00052CB7" w14:paraId="45A95871" w14:textId="77777777" w:rsidTr="00FC06CE">
        <w:tc>
          <w:tcPr>
            <w:tcW w:w="1798" w:type="dxa"/>
          </w:tcPr>
          <w:p w14:paraId="6E919BA6" w14:textId="77777777" w:rsidR="00052CB7" w:rsidRDefault="00052CB7" w:rsidP="00FC06CE">
            <w:pPr>
              <w:rPr>
                <w:noProof/>
              </w:rPr>
            </w:pPr>
            <w:r>
              <w:rPr>
                <w:noProof/>
              </w:rPr>
              <w:t>Sample</w:t>
            </w:r>
          </w:p>
        </w:tc>
        <w:tc>
          <w:tcPr>
            <w:tcW w:w="1856" w:type="dxa"/>
          </w:tcPr>
          <w:p w14:paraId="630D18CD" w14:textId="77777777" w:rsidR="00052CB7" w:rsidRDefault="00052CB7" w:rsidP="00FC06CE">
            <w:pPr>
              <w:rPr>
                <w:noProof/>
              </w:rPr>
            </w:pPr>
            <w:r>
              <w:rPr>
                <w:noProof/>
              </w:rPr>
              <w:t>Weight (tare) [g]</w:t>
            </w:r>
          </w:p>
          <w:p w14:paraId="087D6716" w14:textId="77777777" w:rsidR="00052CB7" w:rsidRDefault="00052CB7" w:rsidP="00FC06CE">
            <w:pPr>
              <w:rPr>
                <w:noProof/>
              </w:rPr>
            </w:pPr>
          </w:p>
        </w:tc>
        <w:tc>
          <w:tcPr>
            <w:tcW w:w="1800" w:type="dxa"/>
          </w:tcPr>
          <w:p w14:paraId="4DE87F13" w14:textId="77777777" w:rsidR="00052CB7" w:rsidRDefault="00052CB7" w:rsidP="00FC06CE">
            <w:pPr>
              <w:rPr>
                <w:noProof/>
              </w:rPr>
            </w:pPr>
            <w:r>
              <w:rPr>
                <w:noProof/>
              </w:rPr>
              <w:t>Weight (tare+dry sample) [g]</w:t>
            </w:r>
          </w:p>
        </w:tc>
        <w:tc>
          <w:tcPr>
            <w:tcW w:w="1793" w:type="dxa"/>
          </w:tcPr>
          <w:p w14:paraId="6B5FCBB3" w14:textId="77777777" w:rsidR="00052CB7" w:rsidRDefault="00052CB7" w:rsidP="00FC06CE">
            <w:pPr>
              <w:rPr>
                <w:noProof/>
              </w:rPr>
            </w:pPr>
            <w:r>
              <w:rPr>
                <w:noProof/>
              </w:rPr>
              <w:t>Weight dry sample</w:t>
            </w:r>
          </w:p>
          <w:p w14:paraId="55167D06" w14:textId="77777777" w:rsidR="00052CB7" w:rsidRDefault="00052CB7" w:rsidP="00FC06CE">
            <w:pPr>
              <w:rPr>
                <w:noProof/>
              </w:rPr>
            </w:pPr>
            <w:r>
              <w:rPr>
                <w:noProof/>
              </w:rPr>
              <w:t>[g]</w:t>
            </w:r>
          </w:p>
        </w:tc>
        <w:tc>
          <w:tcPr>
            <w:tcW w:w="1769" w:type="dxa"/>
          </w:tcPr>
          <w:p w14:paraId="5AC737B4" w14:textId="77777777" w:rsidR="00052CB7" w:rsidRDefault="00052CB7" w:rsidP="00FC06CE">
            <w:pPr>
              <w:rPr>
                <w:noProof/>
              </w:rPr>
            </w:pPr>
            <w:r>
              <w:rPr>
                <w:noProof/>
              </w:rPr>
              <w:t xml:space="preserve">Average </w:t>
            </w:r>
          </w:p>
          <w:p w14:paraId="27B0DD24" w14:textId="77777777" w:rsidR="00052CB7" w:rsidRDefault="00052CB7" w:rsidP="00FC06CE">
            <w:pPr>
              <w:rPr>
                <w:noProof/>
              </w:rPr>
            </w:pPr>
            <w:r>
              <w:rPr>
                <w:noProof/>
              </w:rPr>
              <w:t>dry weight</w:t>
            </w:r>
          </w:p>
          <w:p w14:paraId="4720855F" w14:textId="77777777" w:rsidR="00052CB7" w:rsidRDefault="00052CB7" w:rsidP="00FC06CE">
            <w:pPr>
              <w:rPr>
                <w:noProof/>
              </w:rPr>
            </w:pPr>
            <w:r>
              <w:rPr>
                <w:noProof/>
              </w:rPr>
              <w:t>[g]</w:t>
            </w:r>
          </w:p>
        </w:tc>
      </w:tr>
      <w:tr w:rsidR="00052CB7" w14:paraId="158B0218" w14:textId="77777777" w:rsidTr="00FC06CE">
        <w:tc>
          <w:tcPr>
            <w:tcW w:w="1798" w:type="dxa"/>
          </w:tcPr>
          <w:p w14:paraId="0CB2B31B" w14:textId="46E8A17F" w:rsidR="00052CB7" w:rsidRDefault="00052CB7" w:rsidP="00052CB7">
            <w:pPr>
              <w:rPr>
                <w:noProof/>
              </w:rPr>
            </w:pPr>
            <w:r>
              <w:rPr>
                <w:noProof/>
              </w:rPr>
              <w:t>St 921 A</w:t>
            </w:r>
          </w:p>
        </w:tc>
        <w:tc>
          <w:tcPr>
            <w:tcW w:w="1856" w:type="dxa"/>
            <w:vAlign w:val="bottom"/>
          </w:tcPr>
          <w:p w14:paraId="3E8DD44C" w14:textId="23BF782B" w:rsidR="00052CB7" w:rsidRDefault="00052CB7" w:rsidP="00052CB7">
            <w:pPr>
              <w:rPr>
                <w:noProof/>
              </w:rPr>
            </w:pPr>
            <w:r>
              <w:rPr>
                <w:rFonts w:ascii="Calibri" w:hAnsi="Calibri" w:cs="Calibri"/>
                <w:color w:val="000000"/>
              </w:rPr>
              <w:t>114.5266</w:t>
            </w:r>
          </w:p>
        </w:tc>
        <w:tc>
          <w:tcPr>
            <w:tcW w:w="1800" w:type="dxa"/>
            <w:vAlign w:val="bottom"/>
          </w:tcPr>
          <w:p w14:paraId="62163801" w14:textId="0371BE13" w:rsidR="00052CB7" w:rsidRDefault="00052CB7" w:rsidP="00052CB7">
            <w:pPr>
              <w:rPr>
                <w:noProof/>
              </w:rPr>
            </w:pPr>
            <w:r>
              <w:rPr>
                <w:rFonts w:ascii="Calibri" w:hAnsi="Calibri" w:cs="Calibri"/>
                <w:color w:val="000000"/>
              </w:rPr>
              <w:t>114.592</w:t>
            </w:r>
          </w:p>
        </w:tc>
        <w:tc>
          <w:tcPr>
            <w:tcW w:w="1793" w:type="dxa"/>
            <w:vAlign w:val="bottom"/>
          </w:tcPr>
          <w:p w14:paraId="096F7ABF" w14:textId="3D959813" w:rsidR="00052CB7" w:rsidRDefault="00052CB7" w:rsidP="00052CB7">
            <w:pPr>
              <w:rPr>
                <w:noProof/>
              </w:rPr>
            </w:pPr>
            <w:r>
              <w:rPr>
                <w:rFonts w:ascii="Calibri" w:hAnsi="Calibri" w:cs="Calibri"/>
                <w:color w:val="000000"/>
              </w:rPr>
              <w:t>0.0654</w:t>
            </w:r>
          </w:p>
        </w:tc>
        <w:tc>
          <w:tcPr>
            <w:tcW w:w="1769" w:type="dxa"/>
            <w:vMerge w:val="restart"/>
          </w:tcPr>
          <w:p w14:paraId="3C5BBEC5" w14:textId="77777777" w:rsidR="00052CB7" w:rsidRDefault="00052CB7" w:rsidP="00052CB7">
            <w:pPr>
              <w:rPr>
                <w:rFonts w:ascii="Calibri" w:hAnsi="Calibri" w:cs="Calibri"/>
                <w:color w:val="000000"/>
              </w:rPr>
            </w:pPr>
            <w:r>
              <w:rPr>
                <w:rFonts w:ascii="Calibri" w:hAnsi="Calibri" w:cs="Calibri"/>
                <w:color w:val="000000"/>
              </w:rPr>
              <w:t>0.075333</w:t>
            </w:r>
          </w:p>
          <w:p w14:paraId="59F7E14C" w14:textId="77777777" w:rsidR="00052CB7" w:rsidRDefault="00052CB7" w:rsidP="00052CB7">
            <w:pPr>
              <w:rPr>
                <w:noProof/>
              </w:rPr>
            </w:pPr>
          </w:p>
        </w:tc>
      </w:tr>
      <w:tr w:rsidR="00052CB7" w14:paraId="7DE95D19" w14:textId="77777777" w:rsidTr="00FC06CE">
        <w:tc>
          <w:tcPr>
            <w:tcW w:w="1798" w:type="dxa"/>
          </w:tcPr>
          <w:p w14:paraId="10DC1243" w14:textId="07C3E9B2" w:rsidR="00052CB7" w:rsidRDefault="00052CB7" w:rsidP="00052CB7">
            <w:pPr>
              <w:rPr>
                <w:noProof/>
              </w:rPr>
            </w:pPr>
            <w:r>
              <w:rPr>
                <w:noProof/>
              </w:rPr>
              <w:t>St 921 B</w:t>
            </w:r>
          </w:p>
        </w:tc>
        <w:tc>
          <w:tcPr>
            <w:tcW w:w="1856" w:type="dxa"/>
            <w:vAlign w:val="bottom"/>
          </w:tcPr>
          <w:p w14:paraId="65B54903" w14:textId="2EF7DB15" w:rsidR="00052CB7" w:rsidRDefault="00052CB7" w:rsidP="00052CB7">
            <w:pPr>
              <w:rPr>
                <w:noProof/>
              </w:rPr>
            </w:pPr>
            <w:r>
              <w:rPr>
                <w:rFonts w:ascii="Calibri" w:hAnsi="Calibri" w:cs="Calibri"/>
                <w:color w:val="000000"/>
              </w:rPr>
              <w:t>125.1212</w:t>
            </w:r>
          </w:p>
        </w:tc>
        <w:tc>
          <w:tcPr>
            <w:tcW w:w="1800" w:type="dxa"/>
            <w:vAlign w:val="bottom"/>
          </w:tcPr>
          <w:p w14:paraId="76BEEC87" w14:textId="759C87B9" w:rsidR="00052CB7" w:rsidRDefault="00052CB7" w:rsidP="00052CB7">
            <w:pPr>
              <w:rPr>
                <w:noProof/>
              </w:rPr>
            </w:pPr>
            <w:r>
              <w:rPr>
                <w:rFonts w:ascii="Calibri" w:hAnsi="Calibri" w:cs="Calibri"/>
                <w:color w:val="000000"/>
              </w:rPr>
              <w:t>125.2114</w:t>
            </w:r>
          </w:p>
        </w:tc>
        <w:tc>
          <w:tcPr>
            <w:tcW w:w="1793" w:type="dxa"/>
            <w:vAlign w:val="bottom"/>
          </w:tcPr>
          <w:p w14:paraId="1584DB3A" w14:textId="110FAEE8" w:rsidR="00052CB7" w:rsidRDefault="00052CB7" w:rsidP="00052CB7">
            <w:pPr>
              <w:rPr>
                <w:noProof/>
              </w:rPr>
            </w:pPr>
            <w:r>
              <w:rPr>
                <w:rFonts w:ascii="Calibri" w:hAnsi="Calibri" w:cs="Calibri"/>
                <w:color w:val="000000"/>
              </w:rPr>
              <w:t>0.0902</w:t>
            </w:r>
          </w:p>
        </w:tc>
        <w:tc>
          <w:tcPr>
            <w:tcW w:w="1769" w:type="dxa"/>
            <w:vMerge/>
          </w:tcPr>
          <w:p w14:paraId="24DAEE01" w14:textId="77777777" w:rsidR="00052CB7" w:rsidRDefault="00052CB7" w:rsidP="00052CB7">
            <w:pPr>
              <w:rPr>
                <w:noProof/>
              </w:rPr>
            </w:pPr>
          </w:p>
        </w:tc>
      </w:tr>
      <w:tr w:rsidR="00052CB7" w14:paraId="68B9F10A" w14:textId="77777777" w:rsidTr="00FC06CE">
        <w:tc>
          <w:tcPr>
            <w:tcW w:w="1798" w:type="dxa"/>
          </w:tcPr>
          <w:p w14:paraId="7CA585E2" w14:textId="27BD49D6" w:rsidR="00052CB7" w:rsidRDefault="00052CB7" w:rsidP="00052CB7">
            <w:pPr>
              <w:rPr>
                <w:noProof/>
              </w:rPr>
            </w:pPr>
            <w:r>
              <w:rPr>
                <w:noProof/>
              </w:rPr>
              <w:t>St 921 C</w:t>
            </w:r>
          </w:p>
        </w:tc>
        <w:tc>
          <w:tcPr>
            <w:tcW w:w="1856" w:type="dxa"/>
            <w:vAlign w:val="bottom"/>
          </w:tcPr>
          <w:p w14:paraId="750E2E67" w14:textId="21B5C6EF" w:rsidR="00052CB7" w:rsidRDefault="00052CB7" w:rsidP="00052CB7">
            <w:pPr>
              <w:rPr>
                <w:noProof/>
              </w:rPr>
            </w:pPr>
            <w:r>
              <w:rPr>
                <w:rFonts w:ascii="Calibri" w:hAnsi="Calibri" w:cs="Calibri"/>
                <w:color w:val="000000"/>
              </w:rPr>
              <w:t>123.2797</w:t>
            </w:r>
          </w:p>
        </w:tc>
        <w:tc>
          <w:tcPr>
            <w:tcW w:w="1800" w:type="dxa"/>
            <w:vAlign w:val="bottom"/>
          </w:tcPr>
          <w:p w14:paraId="3C1716A3" w14:textId="559D91B2" w:rsidR="00052CB7" w:rsidRDefault="00052CB7" w:rsidP="00052CB7">
            <w:pPr>
              <w:rPr>
                <w:noProof/>
              </w:rPr>
            </w:pPr>
            <w:r>
              <w:rPr>
                <w:rFonts w:ascii="Calibri" w:hAnsi="Calibri" w:cs="Calibri"/>
                <w:color w:val="000000"/>
              </w:rPr>
              <w:t>123.3501</w:t>
            </w:r>
          </w:p>
        </w:tc>
        <w:tc>
          <w:tcPr>
            <w:tcW w:w="1793" w:type="dxa"/>
            <w:vAlign w:val="bottom"/>
          </w:tcPr>
          <w:p w14:paraId="5CCC305F" w14:textId="18EB2F76" w:rsidR="00052CB7" w:rsidRDefault="00052CB7" w:rsidP="00052CB7">
            <w:pPr>
              <w:rPr>
                <w:noProof/>
              </w:rPr>
            </w:pPr>
            <w:r>
              <w:rPr>
                <w:rFonts w:ascii="Calibri" w:hAnsi="Calibri" w:cs="Calibri"/>
                <w:color w:val="000000"/>
              </w:rPr>
              <w:t>0.0704</w:t>
            </w:r>
          </w:p>
        </w:tc>
        <w:tc>
          <w:tcPr>
            <w:tcW w:w="1769" w:type="dxa"/>
            <w:vMerge/>
          </w:tcPr>
          <w:p w14:paraId="20689F74" w14:textId="77777777" w:rsidR="00052CB7" w:rsidRDefault="00052CB7" w:rsidP="00052CB7">
            <w:pPr>
              <w:rPr>
                <w:noProof/>
              </w:rPr>
            </w:pPr>
          </w:p>
        </w:tc>
      </w:tr>
      <w:tr w:rsidR="00052CB7" w14:paraId="147C4208" w14:textId="77777777" w:rsidTr="00FC06CE">
        <w:tc>
          <w:tcPr>
            <w:tcW w:w="1798" w:type="dxa"/>
          </w:tcPr>
          <w:p w14:paraId="40610CE9" w14:textId="77777777" w:rsidR="00052CB7" w:rsidRDefault="00052CB7" w:rsidP="00052CB7">
            <w:pPr>
              <w:rPr>
                <w:noProof/>
              </w:rPr>
            </w:pPr>
          </w:p>
        </w:tc>
        <w:tc>
          <w:tcPr>
            <w:tcW w:w="1856" w:type="dxa"/>
            <w:vAlign w:val="bottom"/>
          </w:tcPr>
          <w:p w14:paraId="66391F48" w14:textId="77777777" w:rsidR="00052CB7" w:rsidRDefault="00052CB7" w:rsidP="00052CB7">
            <w:pPr>
              <w:rPr>
                <w:noProof/>
              </w:rPr>
            </w:pPr>
          </w:p>
        </w:tc>
        <w:tc>
          <w:tcPr>
            <w:tcW w:w="1800" w:type="dxa"/>
            <w:vAlign w:val="bottom"/>
          </w:tcPr>
          <w:p w14:paraId="387208CA" w14:textId="77777777" w:rsidR="00052CB7" w:rsidRDefault="00052CB7" w:rsidP="00052CB7">
            <w:pPr>
              <w:rPr>
                <w:noProof/>
              </w:rPr>
            </w:pPr>
          </w:p>
        </w:tc>
        <w:tc>
          <w:tcPr>
            <w:tcW w:w="1793" w:type="dxa"/>
            <w:vAlign w:val="bottom"/>
          </w:tcPr>
          <w:p w14:paraId="09C7FBFC" w14:textId="3963E3C2" w:rsidR="00052CB7" w:rsidRDefault="00052CB7" w:rsidP="00052CB7">
            <w:pPr>
              <w:rPr>
                <w:noProof/>
              </w:rPr>
            </w:pPr>
          </w:p>
        </w:tc>
        <w:tc>
          <w:tcPr>
            <w:tcW w:w="1769" w:type="dxa"/>
          </w:tcPr>
          <w:p w14:paraId="581ABAC7" w14:textId="77777777" w:rsidR="00052CB7" w:rsidRDefault="00052CB7" w:rsidP="00052CB7">
            <w:pPr>
              <w:rPr>
                <w:noProof/>
              </w:rPr>
            </w:pPr>
          </w:p>
        </w:tc>
      </w:tr>
      <w:tr w:rsidR="00052CB7" w14:paraId="281DBB91" w14:textId="77777777" w:rsidTr="00FC06CE">
        <w:tc>
          <w:tcPr>
            <w:tcW w:w="1798" w:type="dxa"/>
          </w:tcPr>
          <w:p w14:paraId="7DFDE94C" w14:textId="5B1D26B6" w:rsidR="00052CB7" w:rsidRDefault="00052CB7" w:rsidP="00052CB7">
            <w:pPr>
              <w:rPr>
                <w:noProof/>
              </w:rPr>
            </w:pPr>
            <w:r>
              <w:rPr>
                <w:noProof/>
              </w:rPr>
              <w:t>St 922 A</w:t>
            </w:r>
          </w:p>
        </w:tc>
        <w:tc>
          <w:tcPr>
            <w:tcW w:w="1856" w:type="dxa"/>
            <w:vAlign w:val="bottom"/>
          </w:tcPr>
          <w:p w14:paraId="10EBF1E3" w14:textId="3AEAE410" w:rsidR="00052CB7" w:rsidRDefault="00052CB7" w:rsidP="00052CB7">
            <w:pPr>
              <w:rPr>
                <w:noProof/>
              </w:rPr>
            </w:pPr>
            <w:r>
              <w:rPr>
                <w:rFonts w:ascii="Calibri" w:hAnsi="Calibri" w:cs="Calibri"/>
                <w:color w:val="000000"/>
              </w:rPr>
              <w:t>113.6428</w:t>
            </w:r>
          </w:p>
        </w:tc>
        <w:tc>
          <w:tcPr>
            <w:tcW w:w="1800" w:type="dxa"/>
            <w:vAlign w:val="bottom"/>
          </w:tcPr>
          <w:p w14:paraId="46AB4CE2" w14:textId="603C1A2B" w:rsidR="00052CB7" w:rsidRDefault="00052CB7" w:rsidP="00052CB7">
            <w:pPr>
              <w:rPr>
                <w:noProof/>
              </w:rPr>
            </w:pPr>
            <w:r>
              <w:rPr>
                <w:rFonts w:ascii="Calibri" w:hAnsi="Calibri" w:cs="Calibri"/>
                <w:color w:val="000000"/>
              </w:rPr>
              <w:t>113.6749</w:t>
            </w:r>
          </w:p>
        </w:tc>
        <w:tc>
          <w:tcPr>
            <w:tcW w:w="1793" w:type="dxa"/>
            <w:vAlign w:val="bottom"/>
          </w:tcPr>
          <w:p w14:paraId="34B15584" w14:textId="7CC4D416" w:rsidR="00052CB7" w:rsidRDefault="00052CB7" w:rsidP="00052CB7">
            <w:pPr>
              <w:rPr>
                <w:noProof/>
              </w:rPr>
            </w:pPr>
            <w:r>
              <w:rPr>
                <w:rFonts w:ascii="Calibri" w:hAnsi="Calibri" w:cs="Calibri"/>
                <w:color w:val="000000"/>
              </w:rPr>
              <w:t>0.0321</w:t>
            </w:r>
          </w:p>
        </w:tc>
        <w:tc>
          <w:tcPr>
            <w:tcW w:w="1769" w:type="dxa"/>
            <w:vMerge w:val="restart"/>
          </w:tcPr>
          <w:p w14:paraId="64E051C5" w14:textId="77777777" w:rsidR="00052CB7" w:rsidRDefault="00052CB7" w:rsidP="00052CB7">
            <w:pPr>
              <w:rPr>
                <w:rFonts w:ascii="Calibri" w:hAnsi="Calibri" w:cs="Calibri"/>
                <w:color w:val="000000"/>
              </w:rPr>
            </w:pPr>
            <w:r>
              <w:rPr>
                <w:rFonts w:ascii="Calibri" w:hAnsi="Calibri" w:cs="Calibri"/>
                <w:color w:val="000000"/>
              </w:rPr>
              <w:t>0.038267</w:t>
            </w:r>
          </w:p>
          <w:p w14:paraId="019E11CE" w14:textId="77777777" w:rsidR="00052CB7" w:rsidRDefault="00052CB7" w:rsidP="00052CB7">
            <w:pPr>
              <w:rPr>
                <w:noProof/>
              </w:rPr>
            </w:pPr>
          </w:p>
        </w:tc>
      </w:tr>
      <w:tr w:rsidR="00052CB7" w14:paraId="561F5270" w14:textId="77777777" w:rsidTr="00FC06CE">
        <w:tc>
          <w:tcPr>
            <w:tcW w:w="1798" w:type="dxa"/>
          </w:tcPr>
          <w:p w14:paraId="17B17834" w14:textId="00F26935" w:rsidR="00052CB7" w:rsidRDefault="00052CB7" w:rsidP="00052CB7">
            <w:pPr>
              <w:rPr>
                <w:noProof/>
              </w:rPr>
            </w:pPr>
            <w:r>
              <w:rPr>
                <w:noProof/>
              </w:rPr>
              <w:t>St 922 B</w:t>
            </w:r>
          </w:p>
        </w:tc>
        <w:tc>
          <w:tcPr>
            <w:tcW w:w="1856" w:type="dxa"/>
            <w:vAlign w:val="bottom"/>
          </w:tcPr>
          <w:p w14:paraId="0E5D2FA8" w14:textId="2609427C" w:rsidR="00052CB7" w:rsidRDefault="00052CB7" w:rsidP="00052CB7">
            <w:pPr>
              <w:rPr>
                <w:noProof/>
              </w:rPr>
            </w:pPr>
            <w:r>
              <w:rPr>
                <w:rFonts w:ascii="Calibri" w:hAnsi="Calibri" w:cs="Calibri"/>
                <w:color w:val="000000"/>
              </w:rPr>
              <w:t>114.0719</w:t>
            </w:r>
          </w:p>
        </w:tc>
        <w:tc>
          <w:tcPr>
            <w:tcW w:w="1800" w:type="dxa"/>
            <w:vAlign w:val="bottom"/>
          </w:tcPr>
          <w:p w14:paraId="27FA0A2D" w14:textId="4C485781" w:rsidR="00052CB7" w:rsidRDefault="00052CB7" w:rsidP="00052CB7">
            <w:pPr>
              <w:rPr>
                <w:noProof/>
              </w:rPr>
            </w:pPr>
            <w:r>
              <w:rPr>
                <w:rFonts w:ascii="Calibri" w:hAnsi="Calibri" w:cs="Calibri"/>
                <w:color w:val="000000"/>
              </w:rPr>
              <w:t>114.1149</w:t>
            </w:r>
          </w:p>
        </w:tc>
        <w:tc>
          <w:tcPr>
            <w:tcW w:w="1793" w:type="dxa"/>
            <w:vAlign w:val="bottom"/>
          </w:tcPr>
          <w:p w14:paraId="3E651CC7" w14:textId="0E51BC25" w:rsidR="00052CB7" w:rsidRDefault="00052CB7" w:rsidP="00052CB7">
            <w:pPr>
              <w:rPr>
                <w:noProof/>
              </w:rPr>
            </w:pPr>
            <w:r>
              <w:rPr>
                <w:rFonts w:ascii="Calibri" w:hAnsi="Calibri" w:cs="Calibri"/>
                <w:color w:val="000000"/>
              </w:rPr>
              <w:t>0.043</w:t>
            </w:r>
          </w:p>
        </w:tc>
        <w:tc>
          <w:tcPr>
            <w:tcW w:w="1769" w:type="dxa"/>
            <w:vMerge/>
          </w:tcPr>
          <w:p w14:paraId="480DD7DF" w14:textId="77777777" w:rsidR="00052CB7" w:rsidRDefault="00052CB7" w:rsidP="00052CB7">
            <w:pPr>
              <w:rPr>
                <w:noProof/>
              </w:rPr>
            </w:pPr>
          </w:p>
        </w:tc>
      </w:tr>
      <w:tr w:rsidR="00052CB7" w14:paraId="078428E4" w14:textId="77777777" w:rsidTr="00FC06CE">
        <w:tc>
          <w:tcPr>
            <w:tcW w:w="1798" w:type="dxa"/>
          </w:tcPr>
          <w:p w14:paraId="0AAA7705" w14:textId="68903FF4" w:rsidR="00052CB7" w:rsidRDefault="00052CB7" w:rsidP="00052CB7">
            <w:pPr>
              <w:rPr>
                <w:noProof/>
              </w:rPr>
            </w:pPr>
            <w:r>
              <w:rPr>
                <w:noProof/>
              </w:rPr>
              <w:t>St 922 C</w:t>
            </w:r>
          </w:p>
        </w:tc>
        <w:tc>
          <w:tcPr>
            <w:tcW w:w="1856" w:type="dxa"/>
            <w:vAlign w:val="bottom"/>
          </w:tcPr>
          <w:p w14:paraId="48A4B69C" w14:textId="70AB8778" w:rsidR="00052CB7" w:rsidRDefault="00052CB7" w:rsidP="00052CB7">
            <w:pPr>
              <w:rPr>
                <w:noProof/>
              </w:rPr>
            </w:pPr>
            <w:r>
              <w:rPr>
                <w:rFonts w:ascii="Calibri" w:hAnsi="Calibri" w:cs="Calibri"/>
                <w:color w:val="000000"/>
              </w:rPr>
              <w:t>131.9091</w:t>
            </w:r>
          </w:p>
        </w:tc>
        <w:tc>
          <w:tcPr>
            <w:tcW w:w="1800" w:type="dxa"/>
            <w:vAlign w:val="bottom"/>
          </w:tcPr>
          <w:p w14:paraId="71FE568F" w14:textId="7F78F0FD" w:rsidR="00052CB7" w:rsidRDefault="00052CB7" w:rsidP="00052CB7">
            <w:pPr>
              <w:rPr>
                <w:noProof/>
              </w:rPr>
            </w:pPr>
            <w:r>
              <w:rPr>
                <w:rFonts w:ascii="Calibri" w:hAnsi="Calibri" w:cs="Calibri"/>
                <w:color w:val="000000"/>
              </w:rPr>
              <w:t>131.9488</w:t>
            </w:r>
          </w:p>
        </w:tc>
        <w:tc>
          <w:tcPr>
            <w:tcW w:w="1793" w:type="dxa"/>
            <w:vAlign w:val="bottom"/>
          </w:tcPr>
          <w:p w14:paraId="454BAEA0" w14:textId="5DC2176A" w:rsidR="00052CB7" w:rsidRDefault="00052CB7" w:rsidP="00052CB7">
            <w:pPr>
              <w:rPr>
                <w:noProof/>
              </w:rPr>
            </w:pPr>
            <w:r>
              <w:rPr>
                <w:rFonts w:ascii="Calibri" w:hAnsi="Calibri" w:cs="Calibri"/>
                <w:color w:val="000000"/>
              </w:rPr>
              <w:t>0.0397</w:t>
            </w:r>
          </w:p>
        </w:tc>
        <w:tc>
          <w:tcPr>
            <w:tcW w:w="1769" w:type="dxa"/>
            <w:vMerge/>
          </w:tcPr>
          <w:p w14:paraId="03770193" w14:textId="77777777" w:rsidR="00052CB7" w:rsidRDefault="00052CB7" w:rsidP="00052CB7">
            <w:pPr>
              <w:rPr>
                <w:noProof/>
              </w:rPr>
            </w:pPr>
          </w:p>
        </w:tc>
      </w:tr>
      <w:tr w:rsidR="00052CB7" w14:paraId="126B9048" w14:textId="77777777" w:rsidTr="00FC06CE">
        <w:tc>
          <w:tcPr>
            <w:tcW w:w="1798" w:type="dxa"/>
          </w:tcPr>
          <w:p w14:paraId="7421670D" w14:textId="77777777" w:rsidR="00052CB7" w:rsidRDefault="00052CB7" w:rsidP="00052CB7">
            <w:pPr>
              <w:rPr>
                <w:noProof/>
              </w:rPr>
            </w:pPr>
          </w:p>
        </w:tc>
        <w:tc>
          <w:tcPr>
            <w:tcW w:w="1856" w:type="dxa"/>
            <w:vAlign w:val="bottom"/>
          </w:tcPr>
          <w:p w14:paraId="407B4EB7" w14:textId="77777777" w:rsidR="00052CB7" w:rsidRDefault="00052CB7" w:rsidP="00052CB7">
            <w:pPr>
              <w:rPr>
                <w:noProof/>
              </w:rPr>
            </w:pPr>
          </w:p>
        </w:tc>
        <w:tc>
          <w:tcPr>
            <w:tcW w:w="1800" w:type="dxa"/>
            <w:vAlign w:val="bottom"/>
          </w:tcPr>
          <w:p w14:paraId="55879906" w14:textId="77777777" w:rsidR="00052CB7" w:rsidRDefault="00052CB7" w:rsidP="00052CB7">
            <w:pPr>
              <w:rPr>
                <w:noProof/>
              </w:rPr>
            </w:pPr>
          </w:p>
        </w:tc>
        <w:tc>
          <w:tcPr>
            <w:tcW w:w="1793" w:type="dxa"/>
            <w:vAlign w:val="bottom"/>
          </w:tcPr>
          <w:p w14:paraId="4E064D27" w14:textId="0CADE942" w:rsidR="00052CB7" w:rsidRDefault="00052CB7" w:rsidP="00052CB7">
            <w:pPr>
              <w:rPr>
                <w:noProof/>
              </w:rPr>
            </w:pPr>
          </w:p>
        </w:tc>
        <w:tc>
          <w:tcPr>
            <w:tcW w:w="1769" w:type="dxa"/>
          </w:tcPr>
          <w:p w14:paraId="62CAA011" w14:textId="77777777" w:rsidR="00052CB7" w:rsidRDefault="00052CB7" w:rsidP="00052CB7">
            <w:pPr>
              <w:rPr>
                <w:noProof/>
              </w:rPr>
            </w:pPr>
          </w:p>
        </w:tc>
      </w:tr>
      <w:tr w:rsidR="00052CB7" w14:paraId="620FAAB4" w14:textId="77777777" w:rsidTr="00FC06CE">
        <w:tc>
          <w:tcPr>
            <w:tcW w:w="1798" w:type="dxa"/>
          </w:tcPr>
          <w:p w14:paraId="195B7F2E" w14:textId="77777777" w:rsidR="00052CB7" w:rsidRDefault="00052CB7" w:rsidP="00052CB7">
            <w:pPr>
              <w:rPr>
                <w:noProof/>
              </w:rPr>
            </w:pPr>
            <w:r>
              <w:rPr>
                <w:noProof/>
              </w:rPr>
              <w:t xml:space="preserve">Blank </w:t>
            </w:r>
          </w:p>
        </w:tc>
        <w:tc>
          <w:tcPr>
            <w:tcW w:w="1856" w:type="dxa"/>
            <w:vAlign w:val="bottom"/>
          </w:tcPr>
          <w:p w14:paraId="662ACD05" w14:textId="4B417273" w:rsidR="00052CB7" w:rsidRDefault="00052CB7" w:rsidP="00052CB7">
            <w:pPr>
              <w:rPr>
                <w:noProof/>
              </w:rPr>
            </w:pPr>
            <w:r>
              <w:rPr>
                <w:rFonts w:ascii="Calibri" w:hAnsi="Calibri" w:cs="Calibri"/>
                <w:color w:val="000000"/>
              </w:rPr>
              <w:t>115.0368</w:t>
            </w:r>
          </w:p>
        </w:tc>
        <w:tc>
          <w:tcPr>
            <w:tcW w:w="1800" w:type="dxa"/>
            <w:vAlign w:val="bottom"/>
          </w:tcPr>
          <w:p w14:paraId="13081355" w14:textId="28D088E9" w:rsidR="00052CB7" w:rsidRDefault="00052CB7" w:rsidP="00052CB7">
            <w:pPr>
              <w:rPr>
                <w:noProof/>
              </w:rPr>
            </w:pPr>
            <w:r>
              <w:rPr>
                <w:rFonts w:ascii="Calibri" w:hAnsi="Calibri" w:cs="Calibri"/>
                <w:color w:val="000000"/>
              </w:rPr>
              <w:t>115.039</w:t>
            </w:r>
          </w:p>
        </w:tc>
        <w:tc>
          <w:tcPr>
            <w:tcW w:w="1793" w:type="dxa"/>
            <w:vAlign w:val="bottom"/>
          </w:tcPr>
          <w:p w14:paraId="37DA678A" w14:textId="63211208" w:rsidR="00052CB7" w:rsidRDefault="00052CB7" w:rsidP="00052CB7">
            <w:pPr>
              <w:rPr>
                <w:noProof/>
              </w:rPr>
            </w:pPr>
            <w:r>
              <w:rPr>
                <w:rFonts w:ascii="Calibri" w:hAnsi="Calibri" w:cs="Calibri"/>
                <w:color w:val="000000"/>
              </w:rPr>
              <w:t>0.0022</w:t>
            </w:r>
          </w:p>
        </w:tc>
        <w:tc>
          <w:tcPr>
            <w:tcW w:w="1769" w:type="dxa"/>
          </w:tcPr>
          <w:p w14:paraId="50C2F3CC" w14:textId="06DA31AB" w:rsidR="00052CB7" w:rsidRDefault="00052CB7" w:rsidP="00052CB7">
            <w:pPr>
              <w:rPr>
                <w:noProof/>
              </w:rPr>
            </w:pPr>
            <w:r>
              <w:rPr>
                <w:noProof/>
              </w:rPr>
              <w:t>-</w:t>
            </w:r>
          </w:p>
        </w:tc>
      </w:tr>
    </w:tbl>
    <w:p w14:paraId="7635D5D4" w14:textId="19B3DFA1" w:rsidR="00877401" w:rsidRDefault="00877401">
      <w:r w:rsidRPr="00877401">
        <w:t>Add 10 ml 10 % KOH into eac</w:t>
      </w:r>
      <w:r>
        <w:t xml:space="preserve">h </w:t>
      </w:r>
      <w:r w:rsidR="0019187A">
        <w:t>bottle</w:t>
      </w:r>
      <w:r>
        <w:t>, incubate for three days</w:t>
      </w:r>
      <w:r w:rsidR="0019187A">
        <w:t xml:space="preserve"> at 40 C</w:t>
      </w:r>
      <w:r>
        <w:t xml:space="preserve">. Add 6 ml of 30 % H2O2 to St921 and incubate for </w:t>
      </w:r>
      <w:r w:rsidR="0019187A">
        <w:t xml:space="preserve">some days at 40 C. </w:t>
      </w:r>
      <w:r w:rsidR="00EF267D">
        <w:t>Process as usually.</w:t>
      </w:r>
    </w:p>
    <w:p w14:paraId="2496F35D" w14:textId="074230E9" w:rsidR="00F252E5" w:rsidRDefault="00F252E5" w:rsidP="00F252E5">
      <w:pPr>
        <w:pStyle w:val="Heading1"/>
      </w:pPr>
      <w:bookmarkStart w:id="38" w:name="_Toc31286833"/>
      <w:r>
        <w:lastRenderedPageBreak/>
        <w:t>RAMAN</w:t>
      </w:r>
      <w:bookmarkEnd w:id="38"/>
    </w:p>
    <w:p w14:paraId="115B2185" w14:textId="27CC3723" w:rsidR="00F252E5" w:rsidRDefault="00F252E5" w:rsidP="00F252E5">
      <w:r>
        <w:t>According to Maria there is still too much organic matter left on our filters. Therefore she recommended to digest the samples again and increase the digestion time.</w:t>
      </w:r>
    </w:p>
    <w:p w14:paraId="606C131A" w14:textId="505F7CE9" w:rsidR="00F252E5" w:rsidRDefault="00F252E5" w:rsidP="00F252E5">
      <w:r>
        <w:t>We chose to use the filters with the highest amount of particles numbers on them to improve digestion and to analyse with the RAMAN.</w:t>
      </w:r>
    </w:p>
    <w:p w14:paraId="7A47DD71" w14:textId="00C3352D" w:rsidR="00F252E5" w:rsidRDefault="00F252E5" w:rsidP="00F252E5">
      <w:r>
        <w:t>It was decided to digest 8 samples again:</w:t>
      </w:r>
    </w:p>
    <w:tbl>
      <w:tblPr>
        <w:tblStyle w:val="TableGrid"/>
        <w:tblW w:w="0" w:type="auto"/>
        <w:tblLook w:val="04A0" w:firstRow="1" w:lastRow="0" w:firstColumn="1" w:lastColumn="0" w:noHBand="0" w:noVBand="1"/>
      </w:tblPr>
      <w:tblGrid>
        <w:gridCol w:w="3005"/>
        <w:gridCol w:w="3005"/>
        <w:gridCol w:w="3006"/>
      </w:tblGrid>
      <w:tr w:rsidR="00F252E5" w14:paraId="12D28C4A" w14:textId="77777777" w:rsidTr="00F252E5">
        <w:tc>
          <w:tcPr>
            <w:tcW w:w="3005" w:type="dxa"/>
          </w:tcPr>
          <w:p w14:paraId="214EA1B4" w14:textId="5E015AF1" w:rsidR="00F252E5" w:rsidRPr="00F252E5" w:rsidRDefault="00F252E5" w:rsidP="00F252E5">
            <w:pPr>
              <w:rPr>
                <w:b/>
                <w:bCs/>
              </w:rPr>
            </w:pPr>
            <w:r w:rsidRPr="00F252E5">
              <w:rPr>
                <w:b/>
                <w:bCs/>
              </w:rPr>
              <w:t>Filter ID</w:t>
            </w:r>
          </w:p>
        </w:tc>
        <w:tc>
          <w:tcPr>
            <w:tcW w:w="3005" w:type="dxa"/>
          </w:tcPr>
          <w:p w14:paraId="609E4118" w14:textId="3A2F5B05" w:rsidR="00F252E5" w:rsidRPr="00F252E5" w:rsidRDefault="00F252E5" w:rsidP="00F252E5">
            <w:pPr>
              <w:rPr>
                <w:b/>
                <w:bCs/>
              </w:rPr>
            </w:pPr>
            <w:r w:rsidRPr="00F252E5">
              <w:rPr>
                <w:b/>
                <w:bCs/>
              </w:rPr>
              <w:t>Sampling ID</w:t>
            </w:r>
          </w:p>
        </w:tc>
        <w:tc>
          <w:tcPr>
            <w:tcW w:w="3006" w:type="dxa"/>
          </w:tcPr>
          <w:p w14:paraId="3234133B" w14:textId="64E662C8" w:rsidR="00F252E5" w:rsidRPr="00F252E5" w:rsidRDefault="00F252E5" w:rsidP="00F252E5">
            <w:pPr>
              <w:rPr>
                <w:b/>
                <w:bCs/>
              </w:rPr>
            </w:pPr>
            <w:r w:rsidRPr="00F252E5">
              <w:rPr>
                <w:b/>
                <w:bCs/>
              </w:rPr>
              <w:t>Number of particles</w:t>
            </w:r>
          </w:p>
        </w:tc>
      </w:tr>
      <w:tr w:rsidR="00F252E5" w14:paraId="50C02ECE" w14:textId="77777777" w:rsidTr="00F252E5">
        <w:tc>
          <w:tcPr>
            <w:tcW w:w="3005" w:type="dxa"/>
          </w:tcPr>
          <w:p w14:paraId="325C9BCB" w14:textId="4486D9BF" w:rsidR="00F252E5" w:rsidRDefault="00F252E5" w:rsidP="00F252E5">
            <w:r>
              <w:t>44</w:t>
            </w:r>
          </w:p>
        </w:tc>
        <w:tc>
          <w:tcPr>
            <w:tcW w:w="3005" w:type="dxa"/>
          </w:tcPr>
          <w:p w14:paraId="25D19B55" w14:textId="685F8988" w:rsidR="00F252E5" w:rsidRDefault="00F252E5" w:rsidP="00F252E5">
            <w:r>
              <w:t>914-C</w:t>
            </w:r>
          </w:p>
        </w:tc>
        <w:tc>
          <w:tcPr>
            <w:tcW w:w="3006" w:type="dxa"/>
          </w:tcPr>
          <w:p w14:paraId="7540C486" w14:textId="1B3CB295" w:rsidR="00F252E5" w:rsidRDefault="00F252E5" w:rsidP="00F252E5">
            <w:r>
              <w:t>16</w:t>
            </w:r>
          </w:p>
        </w:tc>
      </w:tr>
      <w:tr w:rsidR="00F252E5" w14:paraId="289008BE" w14:textId="77777777" w:rsidTr="00F252E5">
        <w:tc>
          <w:tcPr>
            <w:tcW w:w="3005" w:type="dxa"/>
          </w:tcPr>
          <w:p w14:paraId="77D084DA" w14:textId="029BB6C7" w:rsidR="00F252E5" w:rsidRDefault="00F252E5" w:rsidP="00F252E5">
            <w:r>
              <w:t>3</w:t>
            </w:r>
          </w:p>
        </w:tc>
        <w:tc>
          <w:tcPr>
            <w:tcW w:w="3005" w:type="dxa"/>
          </w:tcPr>
          <w:p w14:paraId="15858E3E" w14:textId="72483A7A" w:rsidR="00F252E5" w:rsidRDefault="00F252E5" w:rsidP="00F252E5">
            <w:r>
              <w:t>901-C</w:t>
            </w:r>
          </w:p>
        </w:tc>
        <w:tc>
          <w:tcPr>
            <w:tcW w:w="3006" w:type="dxa"/>
          </w:tcPr>
          <w:p w14:paraId="3FAE9B7E" w14:textId="6B20762B" w:rsidR="00F252E5" w:rsidRDefault="00F252E5" w:rsidP="00F252E5">
            <w:r>
              <w:t>14</w:t>
            </w:r>
          </w:p>
        </w:tc>
      </w:tr>
      <w:tr w:rsidR="00F252E5" w14:paraId="669D1BA6" w14:textId="77777777" w:rsidTr="00F252E5">
        <w:tc>
          <w:tcPr>
            <w:tcW w:w="3005" w:type="dxa"/>
          </w:tcPr>
          <w:p w14:paraId="38AC1DF1" w14:textId="70E80B78" w:rsidR="00F252E5" w:rsidRDefault="00F252E5" w:rsidP="00F252E5">
            <w:r>
              <w:t>69</w:t>
            </w:r>
          </w:p>
        </w:tc>
        <w:tc>
          <w:tcPr>
            <w:tcW w:w="3005" w:type="dxa"/>
          </w:tcPr>
          <w:p w14:paraId="3E0573E1" w14:textId="6E649A86" w:rsidR="00F252E5" w:rsidRDefault="00F252E5" w:rsidP="00F252E5">
            <w:r>
              <w:t>918-C</w:t>
            </w:r>
          </w:p>
        </w:tc>
        <w:tc>
          <w:tcPr>
            <w:tcW w:w="3006" w:type="dxa"/>
          </w:tcPr>
          <w:p w14:paraId="723B4398" w14:textId="3583F8C0" w:rsidR="00F252E5" w:rsidRDefault="00F252E5" w:rsidP="00F252E5">
            <w:r>
              <w:t>12</w:t>
            </w:r>
          </w:p>
        </w:tc>
      </w:tr>
      <w:tr w:rsidR="00F252E5" w14:paraId="52B1189F" w14:textId="77777777" w:rsidTr="00F252E5">
        <w:tc>
          <w:tcPr>
            <w:tcW w:w="3005" w:type="dxa"/>
          </w:tcPr>
          <w:p w14:paraId="343A8BD8" w14:textId="43A5BC18" w:rsidR="00F252E5" w:rsidRDefault="00F252E5" w:rsidP="00F252E5">
            <w:r>
              <w:t>42</w:t>
            </w:r>
          </w:p>
        </w:tc>
        <w:tc>
          <w:tcPr>
            <w:tcW w:w="3005" w:type="dxa"/>
          </w:tcPr>
          <w:p w14:paraId="45139D75" w14:textId="4CE35A3E" w:rsidR="00F252E5" w:rsidRDefault="00F252E5" w:rsidP="00F252E5">
            <w:r>
              <w:t>914-A</w:t>
            </w:r>
          </w:p>
        </w:tc>
        <w:tc>
          <w:tcPr>
            <w:tcW w:w="3006" w:type="dxa"/>
          </w:tcPr>
          <w:p w14:paraId="1C8C6FFE" w14:textId="4909C92D" w:rsidR="00F252E5" w:rsidRDefault="00F252E5" w:rsidP="00F252E5">
            <w:r>
              <w:t>9</w:t>
            </w:r>
          </w:p>
        </w:tc>
      </w:tr>
      <w:tr w:rsidR="00F252E5" w14:paraId="40C9E97D" w14:textId="77777777" w:rsidTr="00F252E5">
        <w:tc>
          <w:tcPr>
            <w:tcW w:w="3005" w:type="dxa"/>
          </w:tcPr>
          <w:p w14:paraId="6F0A7230" w14:textId="61CAB823" w:rsidR="00F252E5" w:rsidRDefault="00F252E5" w:rsidP="00F252E5">
            <w:r>
              <w:t>16</w:t>
            </w:r>
          </w:p>
        </w:tc>
        <w:tc>
          <w:tcPr>
            <w:tcW w:w="3005" w:type="dxa"/>
          </w:tcPr>
          <w:p w14:paraId="7ECB80E3" w14:textId="38D5A46A" w:rsidR="00F252E5" w:rsidRDefault="00F252E5" w:rsidP="00F252E5">
            <w:r>
              <w:t>906-A</w:t>
            </w:r>
          </w:p>
        </w:tc>
        <w:tc>
          <w:tcPr>
            <w:tcW w:w="3006" w:type="dxa"/>
          </w:tcPr>
          <w:p w14:paraId="601C8291" w14:textId="77114CE6" w:rsidR="00F252E5" w:rsidRDefault="00F252E5" w:rsidP="00F252E5">
            <w:r>
              <w:t>8</w:t>
            </w:r>
          </w:p>
        </w:tc>
      </w:tr>
      <w:tr w:rsidR="00F252E5" w14:paraId="7BDBE14C" w14:textId="77777777" w:rsidTr="00F252E5">
        <w:tc>
          <w:tcPr>
            <w:tcW w:w="3005" w:type="dxa"/>
          </w:tcPr>
          <w:p w14:paraId="1D0F4112" w14:textId="797E50C7" w:rsidR="00F252E5" w:rsidRDefault="00F252E5" w:rsidP="00F252E5">
            <w:r>
              <w:t>25</w:t>
            </w:r>
          </w:p>
        </w:tc>
        <w:tc>
          <w:tcPr>
            <w:tcW w:w="3005" w:type="dxa"/>
          </w:tcPr>
          <w:p w14:paraId="6D400F27" w14:textId="5F09BADB" w:rsidR="00F252E5" w:rsidRDefault="00F252E5" w:rsidP="00F252E5">
            <w:r>
              <w:t>909-A</w:t>
            </w:r>
          </w:p>
        </w:tc>
        <w:tc>
          <w:tcPr>
            <w:tcW w:w="3006" w:type="dxa"/>
          </w:tcPr>
          <w:p w14:paraId="4D922D2C" w14:textId="135243EB" w:rsidR="00F252E5" w:rsidRDefault="00F252E5" w:rsidP="00F252E5">
            <w:r>
              <w:t>8</w:t>
            </w:r>
          </w:p>
        </w:tc>
      </w:tr>
      <w:tr w:rsidR="00F252E5" w14:paraId="5A490070" w14:textId="77777777" w:rsidTr="00F252E5">
        <w:tc>
          <w:tcPr>
            <w:tcW w:w="3005" w:type="dxa"/>
          </w:tcPr>
          <w:p w14:paraId="3D5F2B87" w14:textId="7FC30C72" w:rsidR="00F252E5" w:rsidRDefault="00F252E5" w:rsidP="00F252E5">
            <w:r>
              <w:t>48</w:t>
            </w:r>
          </w:p>
        </w:tc>
        <w:tc>
          <w:tcPr>
            <w:tcW w:w="3005" w:type="dxa"/>
          </w:tcPr>
          <w:p w14:paraId="0715AAE5" w14:textId="5656771E" w:rsidR="00F252E5" w:rsidRDefault="00F252E5" w:rsidP="00F252E5">
            <w:r>
              <w:t>915-C</w:t>
            </w:r>
          </w:p>
        </w:tc>
        <w:tc>
          <w:tcPr>
            <w:tcW w:w="3006" w:type="dxa"/>
          </w:tcPr>
          <w:p w14:paraId="6549C64A" w14:textId="4E248E58" w:rsidR="00F252E5" w:rsidRDefault="00F252E5" w:rsidP="00F252E5">
            <w:r>
              <w:t>8</w:t>
            </w:r>
          </w:p>
        </w:tc>
      </w:tr>
      <w:tr w:rsidR="00F252E5" w14:paraId="1A3FD3D1" w14:textId="77777777" w:rsidTr="00F252E5">
        <w:tc>
          <w:tcPr>
            <w:tcW w:w="3005" w:type="dxa"/>
          </w:tcPr>
          <w:p w14:paraId="5488444D" w14:textId="2ED4EDE3" w:rsidR="00F252E5" w:rsidRDefault="00F252E5" w:rsidP="00F252E5">
            <w:r>
              <w:t>70</w:t>
            </w:r>
          </w:p>
        </w:tc>
        <w:tc>
          <w:tcPr>
            <w:tcW w:w="3005" w:type="dxa"/>
          </w:tcPr>
          <w:p w14:paraId="0AB11F9C" w14:textId="4FF586AE" w:rsidR="00F252E5" w:rsidRDefault="00F252E5" w:rsidP="00F252E5">
            <w:r>
              <w:t>919-A</w:t>
            </w:r>
          </w:p>
        </w:tc>
        <w:tc>
          <w:tcPr>
            <w:tcW w:w="3006" w:type="dxa"/>
          </w:tcPr>
          <w:p w14:paraId="48164AC9" w14:textId="193CA7F1" w:rsidR="00F252E5" w:rsidRDefault="00F252E5" w:rsidP="002C5F15">
            <w:pPr>
              <w:keepNext/>
            </w:pPr>
            <w:r>
              <w:t>8</w:t>
            </w:r>
          </w:p>
        </w:tc>
      </w:tr>
    </w:tbl>
    <w:p w14:paraId="0DF47CFE" w14:textId="21CADEA6" w:rsidR="002C5F15" w:rsidRDefault="002C5F15">
      <w:pPr>
        <w:pStyle w:val="Caption"/>
      </w:pPr>
      <w:r>
        <w:t xml:space="preserve">Table </w:t>
      </w:r>
      <w:fldSimple w:instr=" SEQ Table \* ARABIC ">
        <w:r>
          <w:rPr>
            <w:noProof/>
          </w:rPr>
          <w:t>6</w:t>
        </w:r>
      </w:fldSimple>
      <w:r>
        <w:t xml:space="preserve"> </w:t>
      </w:r>
      <w:r w:rsidRPr="0098151F">
        <w:t>Additionally digested samples for RAMAN</w:t>
      </w:r>
    </w:p>
    <w:p w14:paraId="073337F6" w14:textId="25B94CE9" w:rsidR="00F252E5" w:rsidRDefault="00F252E5" w:rsidP="00F252E5">
      <w:r>
        <w:t xml:space="preserve">The following samples will be taken for RAMAN analysis but will not be digested again. The content of organic matter was not as high as in the 8 samples from above. </w:t>
      </w:r>
    </w:p>
    <w:tbl>
      <w:tblPr>
        <w:tblStyle w:val="TableGrid"/>
        <w:tblW w:w="0" w:type="auto"/>
        <w:tblLook w:val="04A0" w:firstRow="1" w:lastRow="0" w:firstColumn="1" w:lastColumn="0" w:noHBand="0" w:noVBand="1"/>
      </w:tblPr>
      <w:tblGrid>
        <w:gridCol w:w="3005"/>
        <w:gridCol w:w="3005"/>
        <w:gridCol w:w="3006"/>
      </w:tblGrid>
      <w:tr w:rsidR="00F252E5" w14:paraId="00479B2E" w14:textId="77777777" w:rsidTr="00F252E5">
        <w:tc>
          <w:tcPr>
            <w:tcW w:w="3005" w:type="dxa"/>
          </w:tcPr>
          <w:p w14:paraId="4347A9B0" w14:textId="77777777" w:rsidR="00F252E5" w:rsidRPr="00F252E5" w:rsidRDefault="00F252E5" w:rsidP="00F252E5">
            <w:pPr>
              <w:rPr>
                <w:b/>
                <w:bCs/>
              </w:rPr>
            </w:pPr>
            <w:r w:rsidRPr="00F252E5">
              <w:rPr>
                <w:b/>
                <w:bCs/>
              </w:rPr>
              <w:t>Filter ID</w:t>
            </w:r>
          </w:p>
        </w:tc>
        <w:tc>
          <w:tcPr>
            <w:tcW w:w="3005" w:type="dxa"/>
          </w:tcPr>
          <w:p w14:paraId="2F459317" w14:textId="77777777" w:rsidR="00F252E5" w:rsidRPr="00F252E5" w:rsidRDefault="00F252E5" w:rsidP="00F252E5">
            <w:pPr>
              <w:rPr>
                <w:b/>
                <w:bCs/>
              </w:rPr>
            </w:pPr>
            <w:r w:rsidRPr="00F252E5">
              <w:rPr>
                <w:b/>
                <w:bCs/>
              </w:rPr>
              <w:t>Sampling ID</w:t>
            </w:r>
          </w:p>
        </w:tc>
        <w:tc>
          <w:tcPr>
            <w:tcW w:w="3006" w:type="dxa"/>
          </w:tcPr>
          <w:p w14:paraId="1B289E24" w14:textId="77777777" w:rsidR="00F252E5" w:rsidRPr="00F252E5" w:rsidRDefault="00F252E5" w:rsidP="00F252E5">
            <w:pPr>
              <w:rPr>
                <w:b/>
                <w:bCs/>
              </w:rPr>
            </w:pPr>
            <w:r w:rsidRPr="00F252E5">
              <w:rPr>
                <w:b/>
                <w:bCs/>
              </w:rPr>
              <w:t>Number of particles</w:t>
            </w:r>
          </w:p>
        </w:tc>
      </w:tr>
      <w:tr w:rsidR="00F252E5" w14:paraId="6D8708C0" w14:textId="77777777" w:rsidTr="00F252E5">
        <w:tc>
          <w:tcPr>
            <w:tcW w:w="3005" w:type="dxa"/>
          </w:tcPr>
          <w:p w14:paraId="5618EDDB" w14:textId="40504690" w:rsidR="00F252E5" w:rsidRDefault="00F252E5" w:rsidP="00F252E5">
            <w:r>
              <w:t>28</w:t>
            </w:r>
          </w:p>
        </w:tc>
        <w:tc>
          <w:tcPr>
            <w:tcW w:w="3005" w:type="dxa"/>
          </w:tcPr>
          <w:p w14:paraId="1569C29B" w14:textId="5E6D6DAC" w:rsidR="00F252E5" w:rsidRDefault="00F252E5" w:rsidP="00F252E5">
            <w:r>
              <w:t>910-A</w:t>
            </w:r>
          </w:p>
        </w:tc>
        <w:tc>
          <w:tcPr>
            <w:tcW w:w="3006" w:type="dxa"/>
          </w:tcPr>
          <w:p w14:paraId="155B6038" w14:textId="77FC6C04" w:rsidR="00F252E5" w:rsidRDefault="00F252E5" w:rsidP="00F252E5">
            <w:r>
              <w:t>11</w:t>
            </w:r>
          </w:p>
        </w:tc>
      </w:tr>
      <w:tr w:rsidR="00F252E5" w14:paraId="467B2068" w14:textId="77777777" w:rsidTr="00F252E5">
        <w:tc>
          <w:tcPr>
            <w:tcW w:w="3005" w:type="dxa"/>
          </w:tcPr>
          <w:p w14:paraId="7067A7BB" w14:textId="1574E557" w:rsidR="00F252E5" w:rsidRDefault="00F252E5" w:rsidP="00F252E5">
            <w:r>
              <w:t>29</w:t>
            </w:r>
          </w:p>
        </w:tc>
        <w:tc>
          <w:tcPr>
            <w:tcW w:w="3005" w:type="dxa"/>
          </w:tcPr>
          <w:p w14:paraId="539AA60C" w14:textId="65B9F8B4" w:rsidR="00F252E5" w:rsidRDefault="00F252E5" w:rsidP="00F252E5">
            <w:r>
              <w:t>910-B</w:t>
            </w:r>
          </w:p>
        </w:tc>
        <w:tc>
          <w:tcPr>
            <w:tcW w:w="3006" w:type="dxa"/>
          </w:tcPr>
          <w:p w14:paraId="6EE0F099" w14:textId="176DABEA" w:rsidR="00F252E5" w:rsidRDefault="00F252E5" w:rsidP="002C5F15">
            <w:pPr>
              <w:keepNext/>
            </w:pPr>
            <w:r>
              <w:t>11</w:t>
            </w:r>
          </w:p>
        </w:tc>
      </w:tr>
    </w:tbl>
    <w:p w14:paraId="59BD03CD" w14:textId="495CBB5D" w:rsidR="00F252E5" w:rsidRDefault="002C5F15" w:rsidP="002C5F15">
      <w:pPr>
        <w:pStyle w:val="Caption"/>
      </w:pPr>
      <w:r>
        <w:t xml:space="preserve">Table </w:t>
      </w:r>
      <w:fldSimple w:instr=" SEQ Table \* ARABIC ">
        <w:r>
          <w:rPr>
            <w:noProof/>
          </w:rPr>
          <w:t>7</w:t>
        </w:r>
      </w:fldSimple>
      <w:r>
        <w:t xml:space="preserve"> Samples for RAMAN without additional digestion</w:t>
      </w:r>
    </w:p>
    <w:p w14:paraId="2FF6E011" w14:textId="2CFEC7AA" w:rsidR="00F252E5" w:rsidRDefault="00F252E5" w:rsidP="00F252E5"/>
    <w:p w14:paraId="453E9648" w14:textId="7ABB7A05" w:rsidR="00F252E5" w:rsidRDefault="002C5F15" w:rsidP="00BB6AB7">
      <w:bookmarkStart w:id="39" w:name="_Toc31286834"/>
      <w:r>
        <w:t>Pictures of filters chosen to take for RAMAN analysis (before additional digestion)</w:t>
      </w:r>
      <w:bookmarkEnd w:id="39"/>
    </w:p>
    <w:p w14:paraId="05450A9B" w14:textId="46202942" w:rsidR="002C5F15" w:rsidRDefault="002C5F15" w:rsidP="00F252E5">
      <w:r>
        <w:rPr>
          <w:noProof/>
        </w:rPr>
        <w:lastRenderedPageBreak/>
        <w:drawing>
          <wp:inline distT="0" distB="0" distL="0" distR="0" wp14:anchorId="538B2261" wp14:editId="72686D2A">
            <wp:extent cx="2227310" cy="1670436"/>
            <wp:effectExtent l="0" t="7302"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00130_115931.jp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2237277" cy="1677911"/>
                    </a:xfrm>
                    <a:prstGeom prst="rect">
                      <a:avLst/>
                    </a:prstGeom>
                  </pic:spPr>
                </pic:pic>
              </a:graphicData>
            </a:graphic>
          </wp:inline>
        </w:drawing>
      </w:r>
      <w:r>
        <w:rPr>
          <w:noProof/>
        </w:rPr>
        <w:drawing>
          <wp:inline distT="0" distB="0" distL="0" distR="0" wp14:anchorId="3800A62F" wp14:editId="659A5798">
            <wp:extent cx="2239848" cy="1679840"/>
            <wp:effectExtent l="0" t="5715" r="254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00130_115938.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2252101" cy="1689029"/>
                    </a:xfrm>
                    <a:prstGeom prst="rect">
                      <a:avLst/>
                    </a:prstGeom>
                  </pic:spPr>
                </pic:pic>
              </a:graphicData>
            </a:graphic>
          </wp:inline>
        </w:drawing>
      </w:r>
      <w:r>
        <w:rPr>
          <w:noProof/>
        </w:rPr>
        <w:drawing>
          <wp:inline distT="0" distB="0" distL="0" distR="0" wp14:anchorId="6D885698" wp14:editId="0BFFEA52">
            <wp:extent cx="2245643" cy="1684186"/>
            <wp:effectExtent l="0" t="508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00130_115944.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2254367" cy="1690729"/>
                    </a:xfrm>
                    <a:prstGeom prst="rect">
                      <a:avLst/>
                    </a:prstGeom>
                  </pic:spPr>
                </pic:pic>
              </a:graphicData>
            </a:graphic>
          </wp:inline>
        </w:drawing>
      </w:r>
      <w:r>
        <w:rPr>
          <w:noProof/>
        </w:rPr>
        <w:drawing>
          <wp:inline distT="0" distB="0" distL="0" distR="0" wp14:anchorId="15BD7B9E" wp14:editId="6F784A4A">
            <wp:extent cx="2240427" cy="1680275"/>
            <wp:effectExtent l="0" t="5715" r="190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200130_115951.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2254085" cy="1690518"/>
                    </a:xfrm>
                    <a:prstGeom prst="rect">
                      <a:avLst/>
                    </a:prstGeom>
                  </pic:spPr>
                </pic:pic>
              </a:graphicData>
            </a:graphic>
          </wp:inline>
        </w:drawing>
      </w:r>
      <w:r>
        <w:rPr>
          <w:noProof/>
        </w:rPr>
        <w:drawing>
          <wp:inline distT="0" distB="0" distL="0" distR="0" wp14:anchorId="587B5377" wp14:editId="12D7267A">
            <wp:extent cx="2234591" cy="1675896"/>
            <wp:effectExtent l="0" t="6350" r="698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200130_115958.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2247175" cy="1685334"/>
                    </a:xfrm>
                    <a:prstGeom prst="rect">
                      <a:avLst/>
                    </a:prstGeom>
                  </pic:spPr>
                </pic:pic>
              </a:graphicData>
            </a:graphic>
          </wp:inline>
        </w:drawing>
      </w:r>
      <w:r>
        <w:rPr>
          <w:noProof/>
        </w:rPr>
        <w:drawing>
          <wp:inline distT="0" distB="0" distL="0" distR="0" wp14:anchorId="4A4A448F" wp14:editId="0556EB13">
            <wp:extent cx="2211952" cy="1658919"/>
            <wp:effectExtent l="0" t="9207" r="7937" b="7938"/>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200130_120004.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227072" cy="1670259"/>
                    </a:xfrm>
                    <a:prstGeom prst="rect">
                      <a:avLst/>
                    </a:prstGeom>
                  </pic:spPr>
                </pic:pic>
              </a:graphicData>
            </a:graphic>
          </wp:inline>
        </w:drawing>
      </w:r>
      <w:r>
        <w:rPr>
          <w:noProof/>
        </w:rPr>
        <w:lastRenderedPageBreak/>
        <w:drawing>
          <wp:inline distT="0" distB="0" distL="0" distR="0" wp14:anchorId="6ABF3B2C" wp14:editId="595733E2">
            <wp:extent cx="2184543" cy="1638361"/>
            <wp:effectExtent l="63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200130_120010.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2198373" cy="1648733"/>
                    </a:xfrm>
                    <a:prstGeom prst="rect">
                      <a:avLst/>
                    </a:prstGeom>
                  </pic:spPr>
                </pic:pic>
              </a:graphicData>
            </a:graphic>
          </wp:inline>
        </w:drawing>
      </w:r>
      <w:r>
        <w:rPr>
          <w:noProof/>
        </w:rPr>
        <w:drawing>
          <wp:inline distT="0" distB="0" distL="0" distR="0" wp14:anchorId="63F1DBD4" wp14:editId="143D9A9F">
            <wp:extent cx="2194849" cy="1646090"/>
            <wp:effectExtent l="762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00130_120017.jp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2209817" cy="1657316"/>
                    </a:xfrm>
                    <a:prstGeom prst="rect">
                      <a:avLst/>
                    </a:prstGeom>
                  </pic:spPr>
                </pic:pic>
              </a:graphicData>
            </a:graphic>
          </wp:inline>
        </w:drawing>
      </w:r>
      <w:r>
        <w:rPr>
          <w:noProof/>
        </w:rPr>
        <w:drawing>
          <wp:inline distT="0" distB="0" distL="0" distR="0" wp14:anchorId="6AB06330" wp14:editId="08190BAF">
            <wp:extent cx="2193108" cy="1644785"/>
            <wp:effectExtent l="7303" t="0" r="5397" b="5398"/>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00130_120025.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2208958" cy="1656672"/>
                    </a:xfrm>
                    <a:prstGeom prst="rect">
                      <a:avLst/>
                    </a:prstGeom>
                  </pic:spPr>
                </pic:pic>
              </a:graphicData>
            </a:graphic>
          </wp:inline>
        </w:drawing>
      </w:r>
      <w:r>
        <w:rPr>
          <w:noProof/>
        </w:rPr>
        <w:drawing>
          <wp:inline distT="0" distB="0" distL="0" distR="0" wp14:anchorId="5ADB9C5F" wp14:editId="0FDAA386">
            <wp:extent cx="2215569" cy="1661630"/>
            <wp:effectExtent l="0" t="8572" r="4762" b="4763"/>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00130_120034.jp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2221842" cy="1666334"/>
                    </a:xfrm>
                    <a:prstGeom prst="rect">
                      <a:avLst/>
                    </a:prstGeom>
                  </pic:spPr>
                </pic:pic>
              </a:graphicData>
            </a:graphic>
          </wp:inline>
        </w:drawing>
      </w:r>
    </w:p>
    <w:p w14:paraId="70C7CE74" w14:textId="51BFFF4E" w:rsidR="002C5F15" w:rsidRDefault="002C5F15"/>
    <w:p w14:paraId="74E26BB8" w14:textId="05CB54E1" w:rsidR="002C5F15" w:rsidRDefault="002C5F15" w:rsidP="00F252E5">
      <w:r>
        <w:t>Additional digestion</w:t>
      </w:r>
    </w:p>
    <w:p w14:paraId="6483E878" w14:textId="39DB6A61" w:rsidR="002C5F15" w:rsidRDefault="002C5F15" w:rsidP="002C5F15">
      <w:pPr>
        <w:pStyle w:val="ListParagraph"/>
        <w:numPr>
          <w:ilvl w:val="0"/>
          <w:numId w:val="13"/>
        </w:numPr>
      </w:pPr>
      <w:r>
        <w:t>Transfer</w:t>
      </w:r>
      <w:del w:id="40" w:author="Valtýr Sigurðsson" w:date="2020-01-31T10:39:00Z">
        <w:r w:rsidDel="00E60E19">
          <w:delText>e</w:delText>
        </w:r>
      </w:del>
      <w:r>
        <w:t xml:space="preserve"> the filters into a glass tube</w:t>
      </w:r>
    </w:p>
    <w:p w14:paraId="2D96E125" w14:textId="46C8D238" w:rsidR="002C5F15" w:rsidRDefault="002C5F15" w:rsidP="002C5F15">
      <w:pPr>
        <w:pStyle w:val="ListParagraph"/>
        <w:numPr>
          <w:ilvl w:val="0"/>
          <w:numId w:val="13"/>
        </w:numPr>
      </w:pPr>
      <w:r>
        <w:t xml:space="preserve">Add 15 ml of 10 %KOH </w:t>
      </w:r>
    </w:p>
    <w:p w14:paraId="21359632" w14:textId="73DAAE98" w:rsidR="002C5F15" w:rsidRDefault="002C5F15" w:rsidP="002C5F15">
      <w:pPr>
        <w:pStyle w:val="ListParagraph"/>
        <w:numPr>
          <w:ilvl w:val="0"/>
          <w:numId w:val="13"/>
        </w:numPr>
      </w:pPr>
      <w:r>
        <w:t xml:space="preserve">Incubate at 40 C for </w:t>
      </w:r>
    </w:p>
    <w:p w14:paraId="2768E871" w14:textId="77777777" w:rsidR="002C5F15" w:rsidRPr="00F252E5" w:rsidRDefault="002C5F15" w:rsidP="002C5F15">
      <w:pPr>
        <w:pStyle w:val="ListParagraph"/>
        <w:numPr>
          <w:ilvl w:val="0"/>
          <w:numId w:val="13"/>
        </w:numPr>
      </w:pPr>
    </w:p>
    <w:p w14:paraId="4D31420C" w14:textId="1D2B11F1" w:rsidR="00EF267D" w:rsidRDefault="00EF267D" w:rsidP="00EF267D">
      <w:pPr>
        <w:pStyle w:val="Heading1"/>
      </w:pPr>
      <w:bookmarkStart w:id="41" w:name="_Toc31286835"/>
      <w:r>
        <w:t>Appendix</w:t>
      </w:r>
      <w:bookmarkEnd w:id="41"/>
    </w:p>
    <w:p w14:paraId="546BD1B7" w14:textId="69F73ECE" w:rsidR="00AD6DC1" w:rsidRDefault="00EF267D" w:rsidP="00EF267D">
      <w:pPr>
        <w:pStyle w:val="Heading2"/>
      </w:pPr>
      <w:bookmarkStart w:id="42" w:name="_Toc31286836"/>
      <w:r>
        <w:t>Pictures of w</w:t>
      </w:r>
      <w:r w:rsidR="00E17C4F">
        <w:t xml:space="preserve">ater samples </w:t>
      </w:r>
      <w:r>
        <w:t>before digestion</w:t>
      </w:r>
      <w:bookmarkEnd w:id="42"/>
    </w:p>
    <w:p w14:paraId="7E12954F" w14:textId="0BE1F0B7" w:rsidR="00E17C4F" w:rsidRDefault="00E17C4F" w:rsidP="004B6E6D">
      <w:r>
        <w:t xml:space="preserve">902: </w:t>
      </w:r>
      <w:r w:rsidR="0073311B">
        <w:rPr>
          <w:rStyle w:val="alt-edited"/>
          <w:lang w:val="en"/>
        </w:rPr>
        <w:t xml:space="preserve">Primarily colonial marine diatom (bloom), very dense, some eggs </w:t>
      </w:r>
    </w:p>
    <w:p w14:paraId="6023D7CA" w14:textId="727B6139" w:rsidR="00E17C4F" w:rsidRDefault="00E17C4F" w:rsidP="004B6E6D">
      <w:r>
        <w:rPr>
          <w:noProof/>
        </w:rPr>
        <w:drawing>
          <wp:inline distT="0" distB="0" distL="0" distR="0" wp14:anchorId="2AEAFE56" wp14:editId="38302EB7">
            <wp:extent cx="2631420" cy="197342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t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43645" cy="1982588"/>
                    </a:xfrm>
                    <a:prstGeom prst="rect">
                      <a:avLst/>
                    </a:prstGeom>
                  </pic:spPr>
                </pic:pic>
              </a:graphicData>
            </a:graphic>
          </wp:inline>
        </w:drawing>
      </w:r>
      <w:r w:rsidR="0073311B">
        <w:rPr>
          <w:noProof/>
        </w:rPr>
        <w:drawing>
          <wp:inline distT="0" distB="0" distL="0" distR="0" wp14:anchorId="024DB1F6" wp14:editId="302EAD44">
            <wp:extent cx="2629939" cy="19723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04.ti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3798" cy="1990203"/>
                    </a:xfrm>
                    <a:prstGeom prst="rect">
                      <a:avLst/>
                    </a:prstGeom>
                  </pic:spPr>
                </pic:pic>
              </a:graphicData>
            </a:graphic>
          </wp:inline>
        </w:drawing>
      </w:r>
    </w:p>
    <w:p w14:paraId="2099843E" w14:textId="3F4784E3" w:rsidR="0073311B" w:rsidRDefault="0073311B" w:rsidP="004B6E6D"/>
    <w:p w14:paraId="4A6C2F95" w14:textId="105793BF" w:rsidR="0073311B" w:rsidRDefault="0073311B" w:rsidP="0073311B">
      <w:r>
        <w:t xml:space="preserve">903: </w:t>
      </w:r>
      <w:r>
        <w:rPr>
          <w:rStyle w:val="alt-edited"/>
          <w:lang w:val="en"/>
        </w:rPr>
        <w:t xml:space="preserve">Primarily colonial marine diatom (bloom), very dense </w:t>
      </w:r>
    </w:p>
    <w:p w14:paraId="35C1C3B2" w14:textId="64FC304B" w:rsidR="0073311B" w:rsidRDefault="0073311B" w:rsidP="004B6E6D">
      <w:r>
        <w:rPr>
          <w:noProof/>
        </w:rPr>
        <w:drawing>
          <wp:inline distT="0" distB="0" distL="0" distR="0" wp14:anchorId="540D940E" wp14:editId="48E1B071">
            <wp:extent cx="2948305" cy="221106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ti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55724" cy="2216630"/>
                    </a:xfrm>
                    <a:prstGeom prst="rect">
                      <a:avLst/>
                    </a:prstGeom>
                  </pic:spPr>
                </pic:pic>
              </a:graphicData>
            </a:graphic>
          </wp:inline>
        </w:drawing>
      </w:r>
    </w:p>
    <w:p w14:paraId="39D5A4E8" w14:textId="0CD04686" w:rsidR="0073311B" w:rsidRDefault="0073311B" w:rsidP="004B6E6D"/>
    <w:p w14:paraId="2D2E3123" w14:textId="227CD8FC" w:rsidR="0073311B" w:rsidRDefault="0073311B" w:rsidP="004B6E6D">
      <w:pPr>
        <w:rPr>
          <w:rStyle w:val="alt-edited"/>
          <w:lang w:val="en"/>
        </w:rPr>
      </w:pPr>
      <w:r>
        <w:t xml:space="preserve">904: </w:t>
      </w:r>
      <w:r>
        <w:rPr>
          <w:rStyle w:val="alt-edited"/>
          <w:lang w:val="en"/>
        </w:rPr>
        <w:t>Primarily colonial marine diatom (bloom), very dense</w:t>
      </w:r>
    </w:p>
    <w:p w14:paraId="2A9CFA30" w14:textId="153ABEBD" w:rsidR="0073311B" w:rsidRDefault="0073311B" w:rsidP="004B6E6D">
      <w:r>
        <w:rPr>
          <w:noProof/>
        </w:rPr>
        <w:drawing>
          <wp:inline distT="0" distB="0" distL="0" distR="0" wp14:anchorId="7B5744ED" wp14:editId="39736BF9">
            <wp:extent cx="2948312" cy="221107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52338" cy="2214089"/>
                    </a:xfrm>
                    <a:prstGeom prst="rect">
                      <a:avLst/>
                    </a:prstGeom>
                  </pic:spPr>
                </pic:pic>
              </a:graphicData>
            </a:graphic>
          </wp:inline>
        </w:drawing>
      </w:r>
    </w:p>
    <w:p w14:paraId="09B40A6B" w14:textId="42A0F2C9" w:rsidR="0073311B" w:rsidRDefault="0073311B" w:rsidP="004B6E6D"/>
    <w:p w14:paraId="338EE28F" w14:textId="1D87328C" w:rsidR="0073311B" w:rsidRDefault="0073311B" w:rsidP="004B6E6D">
      <w:pPr>
        <w:rPr>
          <w:rStyle w:val="alt-edited"/>
          <w:lang w:val="en"/>
        </w:rPr>
      </w:pPr>
      <w:r>
        <w:t xml:space="preserve">905: some </w:t>
      </w:r>
      <w:r>
        <w:rPr>
          <w:rStyle w:val="alt-edited"/>
          <w:lang w:val="en"/>
        </w:rPr>
        <w:t>colonial marine diatom, some zooplankton, some eggs</w:t>
      </w:r>
    </w:p>
    <w:p w14:paraId="00B41741" w14:textId="31608755" w:rsidR="0073311B" w:rsidRDefault="0073311B" w:rsidP="004B6E6D">
      <w:r>
        <w:rPr>
          <w:noProof/>
        </w:rPr>
        <w:drawing>
          <wp:inline distT="0" distB="0" distL="0" distR="0" wp14:anchorId="31AED61E" wp14:editId="7A394999">
            <wp:extent cx="2855171" cy="21412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67375" cy="2150372"/>
                    </a:xfrm>
                    <a:prstGeom prst="rect">
                      <a:avLst/>
                    </a:prstGeom>
                  </pic:spPr>
                </pic:pic>
              </a:graphicData>
            </a:graphic>
          </wp:inline>
        </w:drawing>
      </w:r>
    </w:p>
    <w:p w14:paraId="5F348FF5" w14:textId="3775FB77" w:rsidR="0073311B" w:rsidRDefault="0073311B" w:rsidP="004B6E6D"/>
    <w:p w14:paraId="78265A4A" w14:textId="7262C9AF" w:rsidR="00497926" w:rsidRDefault="0073311B" w:rsidP="00497926">
      <w:pPr>
        <w:rPr>
          <w:noProof/>
        </w:rPr>
      </w:pPr>
      <w:r>
        <w:lastRenderedPageBreak/>
        <w:t xml:space="preserve">906: </w:t>
      </w:r>
      <w:r w:rsidR="00497926">
        <w:rPr>
          <w:noProof/>
        </w:rPr>
        <w:t>Only a few diatoms, eggs, zooplankton, not very dense</w:t>
      </w:r>
    </w:p>
    <w:p w14:paraId="443CDB86" w14:textId="2F23F1F1" w:rsidR="0073311B" w:rsidRDefault="00497926" w:rsidP="004B6E6D">
      <w:r>
        <w:rPr>
          <w:noProof/>
        </w:rPr>
        <w:drawing>
          <wp:inline distT="0" distB="0" distL="0" distR="0" wp14:anchorId="0D02246B" wp14:editId="7E270338">
            <wp:extent cx="2872740" cy="215439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t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1232" cy="2160764"/>
                    </a:xfrm>
                    <a:prstGeom prst="rect">
                      <a:avLst/>
                    </a:prstGeom>
                  </pic:spPr>
                </pic:pic>
              </a:graphicData>
            </a:graphic>
          </wp:inline>
        </w:drawing>
      </w:r>
    </w:p>
    <w:p w14:paraId="5B9DBFDB" w14:textId="4DD61DFB" w:rsidR="00497926" w:rsidRDefault="00497926" w:rsidP="00497926">
      <w:pPr>
        <w:rPr>
          <w:noProof/>
        </w:rPr>
      </w:pPr>
      <w:r>
        <w:t xml:space="preserve">907: </w:t>
      </w:r>
      <w:r>
        <w:rPr>
          <w:noProof/>
        </w:rPr>
        <w:t>Only a few diatoms, eggs, zooplankton, not very dense</w:t>
      </w:r>
    </w:p>
    <w:p w14:paraId="11057E79" w14:textId="76E7D3AC" w:rsidR="00497926" w:rsidRDefault="00497926" w:rsidP="004B6E6D">
      <w:r>
        <w:rPr>
          <w:noProof/>
        </w:rPr>
        <w:drawing>
          <wp:inline distT="0" distB="0" distL="0" distR="0" wp14:anchorId="6AAE5DC4" wp14:editId="30F83A33">
            <wp:extent cx="2887980" cy="2165825"/>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4882" cy="2171001"/>
                    </a:xfrm>
                    <a:prstGeom prst="rect">
                      <a:avLst/>
                    </a:prstGeom>
                  </pic:spPr>
                </pic:pic>
              </a:graphicData>
            </a:graphic>
          </wp:inline>
        </w:drawing>
      </w:r>
    </w:p>
    <w:p w14:paraId="36B07089" w14:textId="77777777" w:rsidR="00497926" w:rsidRDefault="00497926">
      <w:r>
        <w:br w:type="page"/>
      </w:r>
    </w:p>
    <w:p w14:paraId="77404018" w14:textId="29477CA2" w:rsidR="00497926" w:rsidRDefault="00497926" w:rsidP="004B6E6D">
      <w:pPr>
        <w:rPr>
          <w:noProof/>
        </w:rPr>
      </w:pPr>
      <w:r>
        <w:lastRenderedPageBreak/>
        <w:t xml:space="preserve">908: </w:t>
      </w:r>
      <w:r w:rsidRPr="00E17C4F">
        <w:rPr>
          <w:noProof/>
        </w:rPr>
        <w:t xml:space="preserve">Denser zooplankton, denser diatom as in 907 but </w:t>
      </w:r>
      <w:r>
        <w:rPr>
          <w:noProof/>
        </w:rPr>
        <w:t>not as dense as 902-904</w:t>
      </w:r>
    </w:p>
    <w:p w14:paraId="3685232D" w14:textId="61C5D43E" w:rsidR="00497926" w:rsidRDefault="00497926" w:rsidP="004B6E6D">
      <w:r>
        <w:rPr>
          <w:noProof/>
        </w:rPr>
        <w:drawing>
          <wp:inline distT="0" distB="0" distL="0" distR="0" wp14:anchorId="70B8994E" wp14:editId="272F6F19">
            <wp:extent cx="3332725" cy="249936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t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41334" cy="2505816"/>
                    </a:xfrm>
                    <a:prstGeom prst="rect">
                      <a:avLst/>
                    </a:prstGeom>
                  </pic:spPr>
                </pic:pic>
              </a:graphicData>
            </a:graphic>
          </wp:inline>
        </w:drawing>
      </w:r>
    </w:p>
    <w:p w14:paraId="7D6C3745" w14:textId="1E423F78" w:rsidR="00497926" w:rsidRDefault="00497926" w:rsidP="004B6E6D">
      <w:pPr>
        <w:rPr>
          <w:noProof/>
        </w:rPr>
      </w:pPr>
      <w:r>
        <w:t xml:space="preserve">909: </w:t>
      </w:r>
      <w:r>
        <w:rPr>
          <w:noProof/>
        </w:rPr>
        <w:t>Lots of copepods, needle shape diatoms</w:t>
      </w:r>
    </w:p>
    <w:p w14:paraId="6E899810" w14:textId="2C3EBDF4" w:rsidR="00497926" w:rsidRDefault="00497926" w:rsidP="004B6E6D">
      <w:r>
        <w:rPr>
          <w:noProof/>
        </w:rPr>
        <w:drawing>
          <wp:inline distT="0" distB="0" distL="0" distR="0" wp14:anchorId="3DAFF5EA" wp14:editId="283DB668">
            <wp:extent cx="3261360" cy="24458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ti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65865" cy="2449218"/>
                    </a:xfrm>
                    <a:prstGeom prst="rect">
                      <a:avLst/>
                    </a:prstGeom>
                  </pic:spPr>
                </pic:pic>
              </a:graphicData>
            </a:graphic>
          </wp:inline>
        </w:drawing>
      </w:r>
    </w:p>
    <w:p w14:paraId="7E09F80D" w14:textId="356BA606" w:rsidR="00DB7AE3" w:rsidRDefault="00DB7AE3" w:rsidP="004B6E6D">
      <w:pPr>
        <w:rPr>
          <w:noProof/>
        </w:rPr>
      </w:pPr>
      <w:r>
        <w:t xml:space="preserve">910: </w:t>
      </w:r>
      <w:r>
        <w:rPr>
          <w:noProof/>
        </w:rPr>
        <w:t>Lots of larvae</w:t>
      </w:r>
      <w:del w:id="43" w:author="Valtýr Sigurðsson" w:date="2020-01-31T10:40:00Z">
        <w:r w:rsidDel="00E60E19">
          <w:rPr>
            <w:noProof/>
          </w:rPr>
          <w:delText>s</w:delText>
        </w:r>
      </w:del>
      <w:r>
        <w:rPr>
          <w:noProof/>
        </w:rPr>
        <w:t>, needle shape diatoms</w:t>
      </w:r>
    </w:p>
    <w:p w14:paraId="64840563" w14:textId="10A51506" w:rsidR="00DB7AE3" w:rsidRDefault="00DB7AE3" w:rsidP="004B6E6D">
      <w:r>
        <w:rPr>
          <w:noProof/>
        </w:rPr>
        <w:drawing>
          <wp:inline distT="0" distB="0" distL="0" distR="0" wp14:anchorId="067DA9BF" wp14:editId="346C3253">
            <wp:extent cx="3292930" cy="2469515"/>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t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95085" cy="2471131"/>
                    </a:xfrm>
                    <a:prstGeom prst="rect">
                      <a:avLst/>
                    </a:prstGeom>
                  </pic:spPr>
                </pic:pic>
              </a:graphicData>
            </a:graphic>
          </wp:inline>
        </w:drawing>
      </w:r>
    </w:p>
    <w:p w14:paraId="282448AB" w14:textId="77777777" w:rsidR="00DB7AE3" w:rsidRDefault="00DB7AE3">
      <w:r>
        <w:br w:type="page"/>
      </w:r>
    </w:p>
    <w:p w14:paraId="4BB3AAC9" w14:textId="7DCD0B05" w:rsidR="00DB7AE3" w:rsidRDefault="00DB7AE3" w:rsidP="00DB7AE3">
      <w:pPr>
        <w:rPr>
          <w:noProof/>
        </w:rPr>
      </w:pPr>
      <w:r>
        <w:lastRenderedPageBreak/>
        <w:t xml:space="preserve">911: </w:t>
      </w:r>
      <w:r>
        <w:rPr>
          <w:noProof/>
        </w:rPr>
        <w:t>Diatoms, some big larvae</w:t>
      </w:r>
      <w:del w:id="44" w:author="Valtýr Sigurðsson" w:date="2020-01-31T10:41:00Z">
        <w:r w:rsidDel="00E60E19">
          <w:rPr>
            <w:noProof/>
          </w:rPr>
          <w:delText>s</w:delText>
        </w:r>
      </w:del>
    </w:p>
    <w:p w14:paraId="0BB3ED59" w14:textId="470C1DED" w:rsidR="00DB7AE3" w:rsidRDefault="00DB7AE3" w:rsidP="004B6E6D">
      <w:r>
        <w:rPr>
          <w:noProof/>
        </w:rPr>
        <w:drawing>
          <wp:inline distT="0" distB="0" distL="0" distR="0" wp14:anchorId="106DDCDB" wp14:editId="61BE6C76">
            <wp:extent cx="2703606" cy="20275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02.t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4634" cy="2028326"/>
                    </a:xfrm>
                    <a:prstGeom prst="rect">
                      <a:avLst/>
                    </a:prstGeom>
                  </pic:spPr>
                </pic:pic>
              </a:graphicData>
            </a:graphic>
          </wp:inline>
        </w:drawing>
      </w:r>
      <w:r>
        <w:rPr>
          <w:noProof/>
        </w:rPr>
        <w:drawing>
          <wp:inline distT="0" distB="0" distL="0" distR="0" wp14:anchorId="388495A5" wp14:editId="20826FEA">
            <wp:extent cx="2689860" cy="2017247"/>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t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95642" cy="2021583"/>
                    </a:xfrm>
                    <a:prstGeom prst="rect">
                      <a:avLst/>
                    </a:prstGeom>
                  </pic:spPr>
                </pic:pic>
              </a:graphicData>
            </a:graphic>
          </wp:inline>
        </w:drawing>
      </w:r>
    </w:p>
    <w:p w14:paraId="36E4F699" w14:textId="496F3CD5" w:rsidR="00DB7AE3" w:rsidRDefault="00DB7AE3" w:rsidP="004B6E6D"/>
    <w:p w14:paraId="7ADDD3A2" w14:textId="52E8B452" w:rsidR="00DB7AE3" w:rsidRDefault="00DB7AE3" w:rsidP="00DB7AE3">
      <w:pPr>
        <w:rPr>
          <w:noProof/>
        </w:rPr>
      </w:pPr>
      <w:r>
        <w:t>912: some d</w:t>
      </w:r>
      <w:r>
        <w:rPr>
          <w:noProof/>
        </w:rPr>
        <w:t>iatoms, some larvae</w:t>
      </w:r>
      <w:del w:id="45" w:author="Valtýr Sigurðsson" w:date="2020-01-31T10:41:00Z">
        <w:r w:rsidDel="00E60E19">
          <w:rPr>
            <w:noProof/>
          </w:rPr>
          <w:delText>s,</w:delText>
        </w:r>
      </w:del>
      <w:r>
        <w:rPr>
          <w:noProof/>
        </w:rPr>
        <w:t xml:space="preserve"> some eggs not very dense</w:t>
      </w:r>
    </w:p>
    <w:p w14:paraId="4B7D8082" w14:textId="58D70548" w:rsidR="00DB7AE3" w:rsidRDefault="00DB7AE3" w:rsidP="004B6E6D">
      <w:r>
        <w:rPr>
          <w:noProof/>
        </w:rPr>
        <w:drawing>
          <wp:inline distT="0" distB="0" distL="0" distR="0" wp14:anchorId="776B11A9" wp14:editId="38A7C0F5">
            <wp:extent cx="2743183" cy="2057235"/>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ti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47902" cy="2060774"/>
                    </a:xfrm>
                    <a:prstGeom prst="rect">
                      <a:avLst/>
                    </a:prstGeom>
                  </pic:spPr>
                </pic:pic>
              </a:graphicData>
            </a:graphic>
          </wp:inline>
        </w:drawing>
      </w:r>
    </w:p>
    <w:p w14:paraId="4BF28AF3" w14:textId="445AA154" w:rsidR="00DB7AE3" w:rsidRDefault="00DB7AE3" w:rsidP="004B6E6D">
      <w:pPr>
        <w:rPr>
          <w:noProof/>
        </w:rPr>
      </w:pPr>
      <w:r>
        <w:t xml:space="preserve">913: </w:t>
      </w:r>
      <w:r>
        <w:rPr>
          <w:noProof/>
        </w:rPr>
        <w:t xml:space="preserve">Some diatoms, lots of </w:t>
      </w:r>
      <w:r w:rsidR="00211EB7">
        <w:rPr>
          <w:noProof/>
        </w:rPr>
        <w:t>ostracods</w:t>
      </w:r>
      <w:r>
        <w:rPr>
          <w:noProof/>
        </w:rPr>
        <w:t>, some mussle larvae</w:t>
      </w:r>
      <w:del w:id="46" w:author="Valtýr Sigurðsson" w:date="2020-01-31T10:41:00Z">
        <w:r w:rsidDel="00E60E19">
          <w:rPr>
            <w:noProof/>
          </w:rPr>
          <w:delText>s</w:delText>
        </w:r>
      </w:del>
    </w:p>
    <w:p w14:paraId="33781AC1" w14:textId="66DF6F4A" w:rsidR="00DB7AE3" w:rsidRDefault="00DB7AE3" w:rsidP="004B6E6D">
      <w:r>
        <w:rPr>
          <w:noProof/>
        </w:rPr>
        <w:drawing>
          <wp:inline distT="0" distB="0" distL="0" distR="0" wp14:anchorId="080FF907" wp14:editId="73030C11">
            <wp:extent cx="2804160" cy="21029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t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38860" cy="2128986"/>
                    </a:xfrm>
                    <a:prstGeom prst="rect">
                      <a:avLst/>
                    </a:prstGeom>
                  </pic:spPr>
                </pic:pic>
              </a:graphicData>
            </a:graphic>
          </wp:inline>
        </w:drawing>
      </w:r>
      <w:r>
        <w:rPr>
          <w:noProof/>
        </w:rPr>
        <w:drawing>
          <wp:inline distT="0" distB="0" distL="0" distR="0" wp14:anchorId="4F3F7732" wp14:editId="62E7D8E9">
            <wp:extent cx="2853476" cy="21399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01.ti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834" cy="2167966"/>
                    </a:xfrm>
                    <a:prstGeom prst="rect">
                      <a:avLst/>
                    </a:prstGeom>
                  </pic:spPr>
                </pic:pic>
              </a:graphicData>
            </a:graphic>
          </wp:inline>
        </w:drawing>
      </w:r>
    </w:p>
    <w:p w14:paraId="24BD67C4" w14:textId="64ECB038" w:rsidR="00DB7AE3" w:rsidRDefault="00DB7AE3">
      <w:r>
        <w:br w:type="page"/>
      </w:r>
    </w:p>
    <w:p w14:paraId="67313945" w14:textId="6D81C7C7" w:rsidR="00DB7AE3" w:rsidRDefault="00DB7AE3" w:rsidP="004B6E6D">
      <w:pPr>
        <w:rPr>
          <w:noProof/>
        </w:rPr>
      </w:pPr>
      <w:r>
        <w:lastRenderedPageBreak/>
        <w:t xml:space="preserve">914: lots of </w:t>
      </w:r>
      <w:r w:rsidRPr="00DB7AE3">
        <w:rPr>
          <w:noProof/>
        </w:rPr>
        <w:t>Dinoflagelat</w:t>
      </w:r>
      <w:del w:id="47" w:author="Valtýr Sigurðsson" w:date="2020-01-31T10:41:00Z">
        <w:r w:rsidRPr="00DB7AE3" w:rsidDel="00E60E19">
          <w:rPr>
            <w:noProof/>
          </w:rPr>
          <w:delText>t</w:delText>
        </w:r>
      </w:del>
      <w:r w:rsidRPr="00DB7AE3">
        <w:rPr>
          <w:noProof/>
        </w:rPr>
        <w:t>es, lots of mussle larvae</w:t>
      </w:r>
      <w:del w:id="48" w:author="Valtýr Sigurðsson" w:date="2020-01-31T10:41:00Z">
        <w:r w:rsidRPr="00DB7AE3" w:rsidDel="00E60E19">
          <w:rPr>
            <w:noProof/>
          </w:rPr>
          <w:delText>s</w:delText>
        </w:r>
      </w:del>
      <w:r w:rsidRPr="00DB7AE3">
        <w:rPr>
          <w:noProof/>
        </w:rPr>
        <w:t xml:space="preserve"> and zo</w:t>
      </w:r>
      <w:r>
        <w:rPr>
          <w:noProof/>
        </w:rPr>
        <w:t>oplankton</w:t>
      </w:r>
      <w:r>
        <w:rPr>
          <w:noProof/>
        </w:rPr>
        <w:drawing>
          <wp:inline distT="0" distB="0" distL="0" distR="0" wp14:anchorId="087E518E" wp14:editId="01E34F87">
            <wp:extent cx="2910123" cy="2182431"/>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t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53395" cy="2214882"/>
                    </a:xfrm>
                    <a:prstGeom prst="rect">
                      <a:avLst/>
                    </a:prstGeom>
                  </pic:spPr>
                </pic:pic>
              </a:graphicData>
            </a:graphic>
          </wp:inline>
        </w:drawing>
      </w:r>
    </w:p>
    <w:p w14:paraId="1D41AD90" w14:textId="00F46BFC" w:rsidR="002E770E" w:rsidRDefault="002E770E" w:rsidP="004B6E6D">
      <w:pPr>
        <w:rPr>
          <w:noProof/>
        </w:rPr>
      </w:pPr>
    </w:p>
    <w:p w14:paraId="29D42D43" w14:textId="7215112A" w:rsidR="00DB7AE3" w:rsidRDefault="00DB7AE3" w:rsidP="004B6E6D">
      <w:pPr>
        <w:rPr>
          <w:noProof/>
        </w:rPr>
      </w:pPr>
      <w:r>
        <w:rPr>
          <w:noProof/>
        </w:rPr>
        <w:t xml:space="preserve">915: </w:t>
      </w:r>
      <w:r w:rsidRPr="00E17C4F">
        <w:rPr>
          <w:noProof/>
        </w:rPr>
        <w:t>Some dinoflagelates, some mussle l</w:t>
      </w:r>
      <w:r>
        <w:rPr>
          <w:noProof/>
        </w:rPr>
        <w:t xml:space="preserve">arvae, not very dense </w:t>
      </w:r>
    </w:p>
    <w:p w14:paraId="51EDFA73" w14:textId="781144C4" w:rsidR="00DB7AE3" w:rsidRDefault="00DB7AE3" w:rsidP="004B6E6D">
      <w:pPr>
        <w:rPr>
          <w:noProof/>
        </w:rPr>
      </w:pPr>
      <w:r>
        <w:rPr>
          <w:noProof/>
        </w:rPr>
        <w:drawing>
          <wp:inline distT="0" distB="0" distL="0" distR="0" wp14:anchorId="49880372" wp14:editId="11F8FB03">
            <wp:extent cx="3079554" cy="230949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t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81060" cy="2310625"/>
                    </a:xfrm>
                    <a:prstGeom prst="rect">
                      <a:avLst/>
                    </a:prstGeom>
                  </pic:spPr>
                </pic:pic>
              </a:graphicData>
            </a:graphic>
          </wp:inline>
        </w:drawing>
      </w:r>
    </w:p>
    <w:p w14:paraId="122AA2A9" w14:textId="26DA1F4C" w:rsidR="002E770E" w:rsidRPr="00E17C4F" w:rsidRDefault="00DB7AE3" w:rsidP="002E770E">
      <w:pPr>
        <w:rPr>
          <w:noProof/>
        </w:rPr>
      </w:pPr>
      <w:r>
        <w:rPr>
          <w:noProof/>
        </w:rPr>
        <w:t xml:space="preserve">916: </w:t>
      </w:r>
      <w:r w:rsidR="002E770E" w:rsidRPr="00E17C4F">
        <w:rPr>
          <w:noProof/>
        </w:rPr>
        <w:t>Lots of dinoflagelat</w:t>
      </w:r>
      <w:del w:id="49" w:author="Valtýr Sigurðsson" w:date="2020-01-31T10:41:00Z">
        <w:r w:rsidR="002E770E" w:rsidRPr="00E17C4F" w:rsidDel="00E60E19">
          <w:rPr>
            <w:noProof/>
          </w:rPr>
          <w:delText>t</w:delText>
        </w:r>
      </w:del>
      <w:r w:rsidR="002E770E" w:rsidRPr="00E17C4F">
        <w:rPr>
          <w:noProof/>
        </w:rPr>
        <w:t>es, some l</w:t>
      </w:r>
      <w:r w:rsidR="002E770E">
        <w:rPr>
          <w:noProof/>
        </w:rPr>
        <w:t>arvae, some needle shape diatoms.</w:t>
      </w:r>
    </w:p>
    <w:p w14:paraId="167A53FD" w14:textId="14CBC5FE" w:rsidR="00DB7AE3" w:rsidRDefault="002E770E" w:rsidP="004B6E6D">
      <w:r>
        <w:rPr>
          <w:noProof/>
        </w:rPr>
        <w:drawing>
          <wp:inline distT="0" distB="0" distL="0" distR="0" wp14:anchorId="4232C552" wp14:editId="2E94AA74">
            <wp:extent cx="3200400" cy="240012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01.ti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19145" cy="2414181"/>
                    </a:xfrm>
                    <a:prstGeom prst="rect">
                      <a:avLst/>
                    </a:prstGeom>
                  </pic:spPr>
                </pic:pic>
              </a:graphicData>
            </a:graphic>
          </wp:inline>
        </w:drawing>
      </w:r>
    </w:p>
    <w:p w14:paraId="687758A5" w14:textId="42041217" w:rsidR="00063A71" w:rsidRDefault="00063A71" w:rsidP="004B6E6D">
      <w:r w:rsidRPr="00063A71">
        <w:t xml:space="preserve">917: lot so mussel larvae, </w:t>
      </w:r>
      <w:r>
        <w:t xml:space="preserve">lots of </w:t>
      </w:r>
      <w:r w:rsidRPr="00063A71">
        <w:t>di</w:t>
      </w:r>
      <w:r>
        <w:t>n</w:t>
      </w:r>
      <w:r w:rsidRPr="00063A71">
        <w:t>oflagellates, and diato</w:t>
      </w:r>
      <w:r>
        <w:t>ms</w:t>
      </w:r>
    </w:p>
    <w:p w14:paraId="3136D838" w14:textId="05A3990D" w:rsidR="00BE6790" w:rsidRDefault="00BE6790" w:rsidP="004B6E6D">
      <w:r>
        <w:rPr>
          <w:noProof/>
        </w:rPr>
        <w:lastRenderedPageBreak/>
        <w:drawing>
          <wp:inline distT="0" distB="0" distL="0" distR="0" wp14:anchorId="2360D74D" wp14:editId="3DBF96B2">
            <wp:extent cx="2743200" cy="205724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ti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50568" cy="2062773"/>
                    </a:xfrm>
                    <a:prstGeom prst="rect">
                      <a:avLst/>
                    </a:prstGeom>
                  </pic:spPr>
                </pic:pic>
              </a:graphicData>
            </a:graphic>
          </wp:inline>
        </w:drawing>
      </w:r>
      <w:r>
        <w:rPr>
          <w:noProof/>
        </w:rPr>
        <w:drawing>
          <wp:inline distT="0" distB="0" distL="0" distR="0" wp14:anchorId="08E72BEE" wp14:editId="0131E03B">
            <wp:extent cx="2750820" cy="20629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01.ti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58702" cy="2068875"/>
                    </a:xfrm>
                    <a:prstGeom prst="rect">
                      <a:avLst/>
                    </a:prstGeom>
                  </pic:spPr>
                </pic:pic>
              </a:graphicData>
            </a:graphic>
          </wp:inline>
        </w:drawing>
      </w:r>
      <w:r>
        <w:rPr>
          <w:noProof/>
        </w:rPr>
        <w:drawing>
          <wp:inline distT="0" distB="0" distL="0" distR="0" wp14:anchorId="5028BC19" wp14:editId="75C4D0B6">
            <wp:extent cx="2689860" cy="2017248"/>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03.ti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97377" cy="2022885"/>
                    </a:xfrm>
                    <a:prstGeom prst="rect">
                      <a:avLst/>
                    </a:prstGeom>
                  </pic:spPr>
                </pic:pic>
              </a:graphicData>
            </a:graphic>
          </wp:inline>
        </w:drawing>
      </w:r>
      <w:r>
        <w:rPr>
          <w:noProof/>
        </w:rPr>
        <w:drawing>
          <wp:inline distT="0" distB="0" distL="0" distR="0" wp14:anchorId="70333D85" wp14:editId="08DF7889">
            <wp:extent cx="2727960" cy="2045819"/>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02.t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7960" cy="2045819"/>
                    </a:xfrm>
                    <a:prstGeom prst="rect">
                      <a:avLst/>
                    </a:prstGeom>
                  </pic:spPr>
                </pic:pic>
              </a:graphicData>
            </a:graphic>
          </wp:inline>
        </w:drawing>
      </w:r>
    </w:p>
    <w:p w14:paraId="2281A550" w14:textId="62AFC235" w:rsidR="00063A71" w:rsidRDefault="00063A71" w:rsidP="004B6E6D"/>
    <w:p w14:paraId="0BBA446C" w14:textId="6D19C898" w:rsidR="00063A71" w:rsidRDefault="00063A71" w:rsidP="004B6E6D">
      <w:r>
        <w:t xml:space="preserve">918: not </w:t>
      </w:r>
      <w:r w:rsidR="00BE6790">
        <w:t xml:space="preserve">a </w:t>
      </w:r>
      <w:r>
        <w:t xml:space="preserve">very dense sample, very few diatoms </w:t>
      </w:r>
      <w:r w:rsidR="00BE6790">
        <w:t xml:space="preserve">and dinoflagellates, few mussel larvae  </w:t>
      </w:r>
    </w:p>
    <w:p w14:paraId="11315593" w14:textId="1766A436" w:rsidR="00BE6790" w:rsidRDefault="00BE6790" w:rsidP="004B6E6D">
      <w:r>
        <w:rPr>
          <w:noProof/>
        </w:rPr>
        <w:drawing>
          <wp:inline distT="0" distB="0" distL="0" distR="0" wp14:anchorId="68DB1C0B" wp14:editId="73D3FD91">
            <wp:extent cx="2845010" cy="213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ti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8810" cy="2136450"/>
                    </a:xfrm>
                    <a:prstGeom prst="rect">
                      <a:avLst/>
                    </a:prstGeom>
                  </pic:spPr>
                </pic:pic>
              </a:graphicData>
            </a:graphic>
          </wp:inline>
        </w:drawing>
      </w:r>
      <w:r>
        <w:rPr>
          <w:noProof/>
        </w:rPr>
        <w:drawing>
          <wp:inline distT="0" distB="0" distL="0" distR="0" wp14:anchorId="57B66B4E" wp14:editId="2D7FB506">
            <wp:extent cx="2834849" cy="21259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01.t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6436" cy="2127170"/>
                    </a:xfrm>
                    <a:prstGeom prst="rect">
                      <a:avLst/>
                    </a:prstGeom>
                  </pic:spPr>
                </pic:pic>
              </a:graphicData>
            </a:graphic>
          </wp:inline>
        </w:drawing>
      </w:r>
    </w:p>
    <w:p w14:paraId="6C08240B" w14:textId="77777777" w:rsidR="00640A36" w:rsidRDefault="00640A36" w:rsidP="004B6E6D"/>
    <w:p w14:paraId="4BAFD789" w14:textId="77777777" w:rsidR="00640A36" w:rsidRDefault="00640A36" w:rsidP="004B6E6D"/>
    <w:p w14:paraId="11922890" w14:textId="77777777" w:rsidR="00640A36" w:rsidRDefault="00640A36" w:rsidP="004B6E6D"/>
    <w:p w14:paraId="1B2CCAA2" w14:textId="77777777" w:rsidR="00640A36" w:rsidRDefault="00640A36" w:rsidP="004B6E6D"/>
    <w:p w14:paraId="11473BD2" w14:textId="77777777" w:rsidR="00640A36" w:rsidRDefault="00640A36" w:rsidP="004B6E6D"/>
    <w:p w14:paraId="36F42D47" w14:textId="77777777" w:rsidR="00640A36" w:rsidRDefault="00640A36" w:rsidP="004B6E6D"/>
    <w:p w14:paraId="6D769329" w14:textId="77777777" w:rsidR="00640A36" w:rsidRDefault="00640A36" w:rsidP="004B6E6D"/>
    <w:p w14:paraId="14B01436" w14:textId="5079D894" w:rsidR="00BE6790" w:rsidRDefault="00BE6790" w:rsidP="004B6E6D">
      <w:r>
        <w:t>919: lots of dinoflagellates and needle shaped dinoflagellates, some diatoms, lots of mussel larvae</w:t>
      </w:r>
    </w:p>
    <w:p w14:paraId="5235DC6B" w14:textId="78F86D39" w:rsidR="00BE6790" w:rsidRDefault="00BE6790" w:rsidP="004B6E6D">
      <w:r>
        <w:rPr>
          <w:noProof/>
        </w:rPr>
        <w:drawing>
          <wp:inline distT="0" distB="0" distL="0" distR="0" wp14:anchorId="359464A7" wp14:editId="416A35AD">
            <wp:extent cx="2773680" cy="2080107"/>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t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77939" cy="2083301"/>
                    </a:xfrm>
                    <a:prstGeom prst="rect">
                      <a:avLst/>
                    </a:prstGeom>
                  </pic:spPr>
                </pic:pic>
              </a:graphicData>
            </a:graphic>
          </wp:inline>
        </w:drawing>
      </w:r>
      <w:r>
        <w:rPr>
          <w:noProof/>
        </w:rPr>
        <w:drawing>
          <wp:inline distT="0" distB="0" distL="0" distR="0" wp14:anchorId="68DC938D" wp14:editId="4F1E0983">
            <wp:extent cx="2796540" cy="2097249"/>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01.t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04694" cy="2103364"/>
                    </a:xfrm>
                    <a:prstGeom prst="rect">
                      <a:avLst/>
                    </a:prstGeom>
                  </pic:spPr>
                </pic:pic>
              </a:graphicData>
            </a:graphic>
          </wp:inline>
        </w:drawing>
      </w:r>
      <w:r>
        <w:rPr>
          <w:noProof/>
        </w:rPr>
        <w:drawing>
          <wp:inline distT="0" distB="0" distL="0" distR="0" wp14:anchorId="6FC8239A" wp14:editId="7CF633DE">
            <wp:extent cx="2834849" cy="21259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02.t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5895" cy="2126765"/>
                    </a:xfrm>
                    <a:prstGeom prst="rect">
                      <a:avLst/>
                    </a:prstGeom>
                  </pic:spPr>
                </pic:pic>
              </a:graphicData>
            </a:graphic>
          </wp:inline>
        </w:drawing>
      </w:r>
    </w:p>
    <w:p w14:paraId="6D83221C" w14:textId="5AC0767E" w:rsidR="00640A36" w:rsidRDefault="00640A36" w:rsidP="004B6E6D"/>
    <w:p w14:paraId="42D50223" w14:textId="1FE0B804" w:rsidR="00012E2C" w:rsidRDefault="00640A36" w:rsidP="00CE3C54">
      <w:pPr>
        <w:tabs>
          <w:tab w:val="left" w:pos="4788"/>
        </w:tabs>
      </w:pPr>
      <w:r>
        <w:t xml:space="preserve">920: </w:t>
      </w:r>
      <w:r w:rsidR="002E2C20">
        <w:t xml:space="preserve">lots of </w:t>
      </w:r>
      <w:r w:rsidR="00673C70">
        <w:t>chain</w:t>
      </w:r>
      <w:r w:rsidR="00CE3C54">
        <w:t>s of</w:t>
      </w:r>
      <w:r w:rsidR="00673C70">
        <w:t xml:space="preserve"> diatoms, some copepods,</w:t>
      </w:r>
      <w:r w:rsidR="00CE3C54">
        <w:t xml:space="preserve"> some dinoflagellates</w:t>
      </w:r>
    </w:p>
    <w:p w14:paraId="460C74D0" w14:textId="5C89E503" w:rsidR="00CE3C54" w:rsidRDefault="00CE3C54" w:rsidP="004B6E6D">
      <w:r>
        <w:rPr>
          <w:noProof/>
        </w:rPr>
        <w:drawing>
          <wp:inline distT="0" distB="0" distL="0" distR="0" wp14:anchorId="39D1E5C8" wp14:editId="4ECA8EEC">
            <wp:extent cx="3566423" cy="2674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t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67216" cy="2675215"/>
                    </a:xfrm>
                    <a:prstGeom prst="rect">
                      <a:avLst/>
                    </a:prstGeom>
                  </pic:spPr>
                </pic:pic>
              </a:graphicData>
            </a:graphic>
          </wp:inline>
        </w:drawing>
      </w:r>
    </w:p>
    <w:p w14:paraId="18B86134" w14:textId="2B0FF727" w:rsidR="00640A36" w:rsidRDefault="00640A36" w:rsidP="004B6E6D">
      <w:r>
        <w:t xml:space="preserve">921: small snails, </w:t>
      </w:r>
      <w:r w:rsidR="002E2C20">
        <w:t xml:space="preserve">some </w:t>
      </w:r>
      <w:r>
        <w:t xml:space="preserve">copepods, dinoflagellates and </w:t>
      </w:r>
      <w:r w:rsidR="00CE3C54">
        <w:t xml:space="preserve">some </w:t>
      </w:r>
      <w:r>
        <w:t xml:space="preserve">needle shaped </w:t>
      </w:r>
      <w:r w:rsidR="002E2C20">
        <w:t>dinoflagellates</w:t>
      </w:r>
    </w:p>
    <w:p w14:paraId="6C39606F" w14:textId="0C175E26" w:rsidR="00CE3C54" w:rsidRDefault="00CE3C54" w:rsidP="004B6E6D">
      <w:r>
        <w:rPr>
          <w:noProof/>
        </w:rPr>
        <w:lastRenderedPageBreak/>
        <w:drawing>
          <wp:inline distT="0" distB="0" distL="0" distR="0" wp14:anchorId="618FF501" wp14:editId="044A79E5">
            <wp:extent cx="4823460" cy="3617329"/>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31191" cy="3623127"/>
                    </a:xfrm>
                    <a:prstGeom prst="rect">
                      <a:avLst/>
                    </a:prstGeom>
                  </pic:spPr>
                </pic:pic>
              </a:graphicData>
            </a:graphic>
          </wp:inline>
        </w:drawing>
      </w:r>
      <w:r>
        <w:rPr>
          <w:noProof/>
        </w:rPr>
        <w:drawing>
          <wp:inline distT="0" distB="0" distL="0" distR="0" wp14:anchorId="77839385" wp14:editId="26D430D0">
            <wp:extent cx="4792980" cy="3594469"/>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1.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99334" cy="3599234"/>
                    </a:xfrm>
                    <a:prstGeom prst="rect">
                      <a:avLst/>
                    </a:prstGeom>
                  </pic:spPr>
                </pic:pic>
              </a:graphicData>
            </a:graphic>
          </wp:inline>
        </w:drawing>
      </w:r>
    </w:p>
    <w:p w14:paraId="74BF9AA9" w14:textId="77777777" w:rsidR="00CE3C54" w:rsidRDefault="00CE3C54" w:rsidP="004B6E6D"/>
    <w:p w14:paraId="2A0E782A" w14:textId="77777777" w:rsidR="00CE3C54" w:rsidRDefault="00CE3C54" w:rsidP="004B6E6D"/>
    <w:p w14:paraId="0032EAE7" w14:textId="77777777" w:rsidR="00CE3C54" w:rsidRDefault="00CE3C54" w:rsidP="004B6E6D"/>
    <w:p w14:paraId="54F4680A" w14:textId="77777777" w:rsidR="00CE3C54" w:rsidRDefault="00CE3C54" w:rsidP="004B6E6D"/>
    <w:p w14:paraId="4C97F7DF" w14:textId="77777777" w:rsidR="00CE3C54" w:rsidRDefault="00CE3C54" w:rsidP="004B6E6D"/>
    <w:p w14:paraId="38A73BEB" w14:textId="79238DA7" w:rsidR="00640A36" w:rsidRDefault="00640A36" w:rsidP="004B6E6D">
      <w:r>
        <w:lastRenderedPageBreak/>
        <w:t>922: small snails, some copepods</w:t>
      </w:r>
      <w:r w:rsidR="002E2C20">
        <w:t xml:space="preserve">, dinoflagellates (less </w:t>
      </w:r>
      <w:del w:id="50" w:author="Valtýr Sigurðsson" w:date="2020-01-31T10:43:00Z">
        <w:r w:rsidR="002E2C20" w:rsidDel="00E60E19">
          <w:delText xml:space="preserve">then </w:delText>
        </w:r>
      </w:del>
      <w:ins w:id="51" w:author="Valtýr Sigurðsson" w:date="2020-01-31T10:43:00Z">
        <w:r w:rsidR="00E60E19">
          <w:t>th</w:t>
        </w:r>
        <w:r w:rsidR="00E60E19">
          <w:t>a</w:t>
        </w:r>
        <w:bookmarkStart w:id="52" w:name="_GoBack"/>
        <w:bookmarkEnd w:id="52"/>
        <w:r w:rsidR="00E60E19">
          <w:t xml:space="preserve">n </w:t>
        </w:r>
      </w:ins>
      <w:r w:rsidR="002E2C20">
        <w:t>in 921), some needle shaped dinoflagellates</w:t>
      </w:r>
    </w:p>
    <w:p w14:paraId="2F5C2AEF" w14:textId="12AEF464" w:rsidR="009A7755" w:rsidRDefault="009A7755" w:rsidP="004B6E6D">
      <w:r>
        <w:rPr>
          <w:noProof/>
        </w:rPr>
        <w:drawing>
          <wp:inline distT="0" distB="0" distL="0" distR="0" wp14:anchorId="78C3D5F0" wp14:editId="1775D56E">
            <wp:extent cx="3932209" cy="2948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34946" cy="2950993"/>
                    </a:xfrm>
                    <a:prstGeom prst="rect">
                      <a:avLst/>
                    </a:prstGeom>
                  </pic:spPr>
                </pic:pic>
              </a:graphicData>
            </a:graphic>
          </wp:inline>
        </w:drawing>
      </w:r>
    </w:p>
    <w:p w14:paraId="5CE262A3" w14:textId="41D0FC15" w:rsidR="009A7755" w:rsidRDefault="009A7755" w:rsidP="004B6E6D">
      <w:r>
        <w:rPr>
          <w:noProof/>
        </w:rPr>
        <w:drawing>
          <wp:inline distT="0" distB="0" distL="0" distR="0" wp14:anchorId="09638627" wp14:editId="73BA29E0">
            <wp:extent cx="4011802" cy="3008630"/>
            <wp:effectExtent l="0" t="0" r="825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01.ti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18911" cy="3013961"/>
                    </a:xfrm>
                    <a:prstGeom prst="rect">
                      <a:avLst/>
                    </a:prstGeom>
                  </pic:spPr>
                </pic:pic>
              </a:graphicData>
            </a:graphic>
          </wp:inline>
        </w:drawing>
      </w:r>
    </w:p>
    <w:p w14:paraId="230391F3" w14:textId="01B0801C" w:rsidR="00BE6790" w:rsidRDefault="00BE6790" w:rsidP="004B6E6D">
      <w:r>
        <w:t xml:space="preserve"> </w:t>
      </w:r>
    </w:p>
    <w:p w14:paraId="6B2F5F93" w14:textId="13728D75" w:rsidR="00B06FFE" w:rsidRDefault="00B06FFE" w:rsidP="004B6E6D"/>
    <w:p w14:paraId="2CA98012" w14:textId="7DA2FFB6" w:rsidR="00B06FFE" w:rsidRDefault="00B06FFE" w:rsidP="004B6E6D"/>
    <w:p w14:paraId="7138ECC3" w14:textId="2FDFFA97" w:rsidR="00B06FFE" w:rsidRDefault="00B06FFE" w:rsidP="004B6E6D"/>
    <w:p w14:paraId="3E9D2F2C" w14:textId="2F278D4B" w:rsidR="00B06FFE" w:rsidRDefault="00B06FFE" w:rsidP="004B6E6D"/>
    <w:p w14:paraId="1B6435B7" w14:textId="6E6D5B2F" w:rsidR="00B06FFE" w:rsidRDefault="00B06FFE" w:rsidP="004B6E6D"/>
    <w:p w14:paraId="745012A2" w14:textId="3EE7B4BB" w:rsidR="00B06FFE" w:rsidRDefault="00B06FFE" w:rsidP="004B6E6D"/>
    <w:p w14:paraId="5A0D48B7" w14:textId="414B403A" w:rsidR="00B06FFE" w:rsidRDefault="00B06FFE" w:rsidP="004B6E6D"/>
    <w:p w14:paraId="23F54161" w14:textId="3BA3A71C" w:rsidR="009A6E9B" w:rsidRDefault="009A6E9B" w:rsidP="00DE6011">
      <w:pPr>
        <w:spacing w:line="264" w:lineRule="atLeast"/>
        <w:textAlignment w:val="baseline"/>
        <w:sectPr w:rsidR="009A6E9B" w:rsidSect="00CA2397">
          <w:pgSz w:w="11906" w:h="16838"/>
          <w:pgMar w:top="1440" w:right="1440" w:bottom="1440" w:left="1440" w:header="708" w:footer="708" w:gutter="0"/>
          <w:cols w:space="708"/>
          <w:docGrid w:linePitch="360"/>
        </w:sectPr>
      </w:pPr>
    </w:p>
    <w:p w14:paraId="5BD098BA" w14:textId="6A905404" w:rsidR="00CA2397" w:rsidRDefault="00EF267D" w:rsidP="00EF267D">
      <w:pPr>
        <w:pStyle w:val="Heading2"/>
      </w:pPr>
      <w:bookmarkStart w:id="53" w:name="_Toc31286837"/>
      <w:r>
        <w:lastRenderedPageBreak/>
        <w:t>Pictures of filters in petri dishes after digestion</w:t>
      </w:r>
      <w:bookmarkEnd w:id="53"/>
    </w:p>
    <w:p w14:paraId="079E89CE" w14:textId="54356824" w:rsidR="00EF267D" w:rsidRDefault="00EF267D" w:rsidP="00DE6011">
      <w:pPr>
        <w:spacing w:line="264" w:lineRule="atLeast"/>
        <w:textAlignment w:val="baseline"/>
      </w:pPr>
      <w:r>
        <w:rPr>
          <w:noProof/>
        </w:rPr>
        <w:drawing>
          <wp:inline distT="0" distB="0" distL="0" distR="0" wp14:anchorId="1FE90F50" wp14:editId="4AFD288F">
            <wp:extent cx="6697345" cy="5022870"/>
            <wp:effectExtent l="0" t="0" r="825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1114_11451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697433" cy="5022936"/>
                    </a:xfrm>
                    <a:prstGeom prst="rect">
                      <a:avLst/>
                    </a:prstGeom>
                  </pic:spPr>
                </pic:pic>
              </a:graphicData>
            </a:graphic>
          </wp:inline>
        </w:drawing>
      </w:r>
    </w:p>
    <w:p w14:paraId="30CF975F" w14:textId="77777777" w:rsidR="00EF267D" w:rsidRDefault="00EF267D" w:rsidP="00DE6011">
      <w:pPr>
        <w:spacing w:line="264" w:lineRule="atLeast"/>
        <w:textAlignment w:val="baseline"/>
      </w:pPr>
    </w:p>
    <w:p w14:paraId="4DE34C3A" w14:textId="26EEE72A" w:rsidR="00EF267D" w:rsidRDefault="00EF267D" w:rsidP="00DE6011">
      <w:pPr>
        <w:spacing w:line="264" w:lineRule="atLeast"/>
        <w:textAlignment w:val="baseline"/>
        <w:sectPr w:rsidR="00EF267D" w:rsidSect="00CA2397">
          <w:pgSz w:w="16838" w:h="11906" w:orient="landscape"/>
          <w:pgMar w:top="1440" w:right="1440" w:bottom="1440" w:left="1440" w:header="709" w:footer="709" w:gutter="0"/>
          <w:cols w:space="708"/>
          <w:docGrid w:linePitch="360"/>
        </w:sectPr>
      </w:pPr>
    </w:p>
    <w:p w14:paraId="3E88CC23" w14:textId="26F598EE" w:rsidR="00CA2397" w:rsidRDefault="00F66236" w:rsidP="00DE6011">
      <w:pPr>
        <w:spacing w:line="264" w:lineRule="atLeast"/>
        <w:textAlignment w:val="baseline"/>
        <w:sectPr w:rsidR="00CA2397" w:rsidSect="0081443F">
          <w:pgSz w:w="16838" w:h="11906" w:orient="landscape"/>
          <w:pgMar w:top="1440" w:right="1440" w:bottom="1440" w:left="1440" w:header="709" w:footer="709" w:gutter="0"/>
          <w:cols w:space="708"/>
          <w:docGrid w:linePitch="360"/>
        </w:sectPr>
      </w:pPr>
      <w:r>
        <w:rPr>
          <w:noProof/>
        </w:rPr>
        <w:lastRenderedPageBreak/>
        <w:drawing>
          <wp:inline distT="0" distB="0" distL="0" distR="0" wp14:anchorId="6B83B304" wp14:editId="367798B7">
            <wp:extent cx="7642225" cy="57315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91114_114538.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642225" cy="5731510"/>
                    </a:xfrm>
                    <a:prstGeom prst="rect">
                      <a:avLst/>
                    </a:prstGeom>
                  </pic:spPr>
                </pic:pic>
              </a:graphicData>
            </a:graphic>
          </wp:inline>
        </w:drawing>
      </w:r>
      <w:r>
        <w:rPr>
          <w:noProof/>
        </w:rPr>
        <w:lastRenderedPageBreak/>
        <w:drawing>
          <wp:inline distT="0" distB="0" distL="0" distR="0" wp14:anchorId="7AEE7A0B" wp14:editId="29CCF4E7">
            <wp:extent cx="7642225" cy="5731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1114_11443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642225" cy="5731510"/>
                    </a:xfrm>
                    <a:prstGeom prst="rect">
                      <a:avLst/>
                    </a:prstGeom>
                  </pic:spPr>
                </pic:pic>
              </a:graphicData>
            </a:graphic>
          </wp:inline>
        </w:drawing>
      </w:r>
    </w:p>
    <w:p w14:paraId="6454B6D2" w14:textId="6EA8E6EF" w:rsidR="00CA2397" w:rsidRDefault="00CA2397" w:rsidP="00DE6011">
      <w:pPr>
        <w:spacing w:line="264" w:lineRule="atLeast"/>
        <w:textAlignment w:val="baseline"/>
      </w:pPr>
      <w:r>
        <w:rPr>
          <w:noProof/>
        </w:rPr>
        <w:lastRenderedPageBreak/>
        <w:drawing>
          <wp:inline distT="0" distB="0" distL="0" distR="0" wp14:anchorId="15AC0A54" wp14:editId="6F587CAD">
            <wp:extent cx="3841200" cy="2880000"/>
            <wp:effectExtent l="4445"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91114_114626.jpg"/>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sidR="00A51905">
        <w:rPr>
          <w:noProof/>
        </w:rPr>
        <w:drawing>
          <wp:inline distT="0" distB="0" distL="0" distR="0" wp14:anchorId="03E25E8C" wp14:editId="30B3E439">
            <wp:extent cx="3841200" cy="2880000"/>
            <wp:effectExtent l="4445"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1114_114622.jpg"/>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sidR="00A51905">
        <w:rPr>
          <w:noProof/>
        </w:rPr>
        <w:drawing>
          <wp:inline distT="0" distB="0" distL="0" distR="0" wp14:anchorId="35E4DF20" wp14:editId="00471D6D">
            <wp:extent cx="3841200" cy="2880000"/>
            <wp:effectExtent l="4445"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91114_114628.jpg"/>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011AA187" w14:textId="77777777" w:rsidR="0081443F" w:rsidRDefault="0081443F" w:rsidP="00DE6011">
      <w:pPr>
        <w:spacing w:line="264" w:lineRule="atLeast"/>
        <w:textAlignment w:val="baseline"/>
        <w:sectPr w:rsidR="0081443F" w:rsidSect="0081443F">
          <w:pgSz w:w="16838" w:h="11906" w:orient="landscape"/>
          <w:pgMar w:top="1440" w:right="1440" w:bottom="1440" w:left="1440" w:header="709" w:footer="709" w:gutter="0"/>
          <w:cols w:space="708"/>
          <w:docGrid w:linePitch="360"/>
        </w:sectPr>
      </w:pPr>
    </w:p>
    <w:p w14:paraId="53CB3140" w14:textId="07890D7A" w:rsidR="00D945E9" w:rsidRDefault="00A51905" w:rsidP="00DE6011">
      <w:pPr>
        <w:spacing w:line="264" w:lineRule="atLeast"/>
        <w:textAlignment w:val="baseline"/>
      </w:pPr>
      <w:r>
        <w:rPr>
          <w:noProof/>
        </w:rPr>
        <w:lastRenderedPageBreak/>
        <w:drawing>
          <wp:inline distT="0" distB="0" distL="0" distR="0" wp14:anchorId="28EB0F0F" wp14:editId="43409359">
            <wp:extent cx="3841200" cy="2880000"/>
            <wp:effectExtent l="4445"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91114_114642.jpg"/>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1D3D20AC" wp14:editId="1F619261">
            <wp:extent cx="3841200" cy="2880000"/>
            <wp:effectExtent l="4445"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91114_114646.jpg"/>
                    <pic:cNvPicPr/>
                  </pic:nvPicPr>
                  <pic:blipFill>
                    <a:blip r:embed="rId91"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4B79C280" wp14:editId="7D395B51">
            <wp:extent cx="3841200" cy="2880000"/>
            <wp:effectExtent l="4445"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91114_114649.jpg"/>
                    <pic:cNvPicPr/>
                  </pic:nvPicPr>
                  <pic:blipFill>
                    <a:blip r:embed="rId92"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23970B53" w14:textId="77777777" w:rsidR="00D945E9" w:rsidRDefault="00D945E9" w:rsidP="00DE6011">
      <w:pPr>
        <w:spacing w:line="264" w:lineRule="atLeast"/>
        <w:textAlignment w:val="baseline"/>
      </w:pPr>
    </w:p>
    <w:p w14:paraId="588B4805" w14:textId="77777777" w:rsidR="00D945E9" w:rsidRDefault="00D945E9" w:rsidP="00DE6011">
      <w:pPr>
        <w:spacing w:line="264" w:lineRule="atLeast"/>
        <w:textAlignment w:val="baseline"/>
      </w:pPr>
    </w:p>
    <w:p w14:paraId="088076FA" w14:textId="77777777" w:rsidR="00D945E9" w:rsidRDefault="00D945E9" w:rsidP="00DE6011">
      <w:pPr>
        <w:spacing w:line="264" w:lineRule="atLeast"/>
        <w:textAlignment w:val="baseline"/>
      </w:pPr>
    </w:p>
    <w:p w14:paraId="7F50FD34" w14:textId="30C8D618" w:rsidR="00D945E9" w:rsidRDefault="00D945E9" w:rsidP="00DE6011">
      <w:pPr>
        <w:spacing w:line="264" w:lineRule="atLeast"/>
        <w:textAlignment w:val="baseline"/>
      </w:pPr>
    </w:p>
    <w:p w14:paraId="23CA1E94" w14:textId="2161B5BB" w:rsidR="00D945E9" w:rsidRDefault="00D945E9" w:rsidP="00DE6011">
      <w:pPr>
        <w:spacing w:line="264" w:lineRule="atLeast"/>
        <w:textAlignment w:val="baseline"/>
      </w:pPr>
    </w:p>
    <w:p w14:paraId="3C8593E3" w14:textId="6B8733D8" w:rsidR="00D945E9" w:rsidRDefault="00D945E9" w:rsidP="00DE6011">
      <w:pPr>
        <w:spacing w:line="264" w:lineRule="atLeast"/>
        <w:textAlignment w:val="baseline"/>
      </w:pPr>
    </w:p>
    <w:p w14:paraId="3CDCD124" w14:textId="1E235A68" w:rsidR="00D945E9" w:rsidRDefault="00D945E9" w:rsidP="00DE6011">
      <w:pPr>
        <w:spacing w:line="264" w:lineRule="atLeast"/>
        <w:textAlignment w:val="baseline"/>
      </w:pPr>
      <w:r>
        <w:rPr>
          <w:noProof/>
        </w:rPr>
        <w:lastRenderedPageBreak/>
        <w:drawing>
          <wp:inline distT="0" distB="0" distL="0" distR="0" wp14:anchorId="43B1D239" wp14:editId="1C712897">
            <wp:extent cx="3837600" cy="2880000"/>
            <wp:effectExtent l="254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91114_114945.jpg"/>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r>
        <w:rPr>
          <w:noProof/>
        </w:rPr>
        <w:drawing>
          <wp:inline distT="0" distB="0" distL="0" distR="0" wp14:anchorId="4D5011A9" wp14:editId="3C2EED91">
            <wp:extent cx="3841200" cy="2880000"/>
            <wp:effectExtent l="4445"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91114_114949.jpg"/>
                    <pic:cNvPicPr/>
                  </pic:nvPicPr>
                  <pic:blipFill>
                    <a:blip r:embed="rId94"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64CE66BF" w14:textId="5D48AA4A" w:rsidR="00D945E9" w:rsidRDefault="00D945E9" w:rsidP="00DE6011">
      <w:pPr>
        <w:spacing w:line="264" w:lineRule="atLeast"/>
        <w:textAlignment w:val="baseline"/>
      </w:pPr>
    </w:p>
    <w:p w14:paraId="47B9D138" w14:textId="3E9C203E" w:rsidR="00D945E9" w:rsidRDefault="00D945E9" w:rsidP="00DE6011">
      <w:pPr>
        <w:spacing w:line="264" w:lineRule="atLeast"/>
        <w:textAlignment w:val="baseline"/>
      </w:pPr>
    </w:p>
    <w:p w14:paraId="068DCEA2" w14:textId="093CC3BE" w:rsidR="00D945E9" w:rsidRDefault="00D945E9" w:rsidP="00DE6011">
      <w:pPr>
        <w:spacing w:line="264" w:lineRule="atLeast"/>
        <w:textAlignment w:val="baseline"/>
      </w:pPr>
    </w:p>
    <w:p w14:paraId="7B2E0DE9" w14:textId="30D8A532" w:rsidR="00D945E9" w:rsidRDefault="00D945E9" w:rsidP="00DE6011">
      <w:pPr>
        <w:spacing w:line="264" w:lineRule="atLeast"/>
        <w:textAlignment w:val="baseline"/>
      </w:pPr>
    </w:p>
    <w:p w14:paraId="02464B41" w14:textId="31F6A66B" w:rsidR="00D945E9" w:rsidRDefault="00D945E9" w:rsidP="00DE6011">
      <w:pPr>
        <w:spacing w:line="264" w:lineRule="atLeast"/>
        <w:textAlignment w:val="baseline"/>
      </w:pPr>
      <w:r>
        <w:rPr>
          <w:noProof/>
        </w:rPr>
        <w:lastRenderedPageBreak/>
        <w:drawing>
          <wp:inline distT="0" distB="0" distL="0" distR="0" wp14:anchorId="6C79D3D0" wp14:editId="6F5C9CCE">
            <wp:extent cx="3837600" cy="2880000"/>
            <wp:effectExtent l="254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91114_114831.jpg"/>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r>
        <w:rPr>
          <w:noProof/>
        </w:rPr>
        <w:drawing>
          <wp:inline distT="0" distB="0" distL="0" distR="0" wp14:anchorId="2084E08D" wp14:editId="4EF86F77">
            <wp:extent cx="3841200" cy="2880000"/>
            <wp:effectExtent l="4445"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91114_114828.jpg"/>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5E5B3342" wp14:editId="2BD8FFF9">
            <wp:extent cx="3841200" cy="2880000"/>
            <wp:effectExtent l="4445"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91114_114825.jpg"/>
                    <pic:cNvPicPr/>
                  </pic:nvPicPr>
                  <pic:blipFill>
                    <a:blip r:embed="rId97"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5E906084" w14:textId="174E9FE0" w:rsidR="00D945E9" w:rsidRDefault="00D945E9" w:rsidP="00DE6011">
      <w:pPr>
        <w:spacing w:line="264" w:lineRule="atLeast"/>
        <w:textAlignment w:val="baseline"/>
      </w:pPr>
    </w:p>
    <w:p w14:paraId="3E581FD4" w14:textId="55C9DE7B" w:rsidR="00D945E9" w:rsidRDefault="00D945E9" w:rsidP="00DE6011">
      <w:pPr>
        <w:spacing w:line="264" w:lineRule="atLeast"/>
        <w:textAlignment w:val="baseline"/>
      </w:pPr>
    </w:p>
    <w:p w14:paraId="3C69060D" w14:textId="4E6FD09C" w:rsidR="00D945E9" w:rsidRDefault="00CA2397" w:rsidP="00DE6011">
      <w:pPr>
        <w:spacing w:line="264" w:lineRule="atLeast"/>
        <w:textAlignment w:val="baseline"/>
      </w:pPr>
      <w:r>
        <w:rPr>
          <w:noProof/>
        </w:rPr>
        <w:lastRenderedPageBreak/>
        <w:drawing>
          <wp:inline distT="0" distB="0" distL="0" distR="0" wp14:anchorId="7055438F" wp14:editId="3EE0C1D5">
            <wp:extent cx="3837600" cy="2880000"/>
            <wp:effectExtent l="254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91114_114741.jpg"/>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r>
        <w:rPr>
          <w:noProof/>
        </w:rPr>
        <w:drawing>
          <wp:inline distT="0" distB="0" distL="0" distR="0" wp14:anchorId="1083DA61" wp14:editId="4F78E211">
            <wp:extent cx="3841200" cy="2880000"/>
            <wp:effectExtent l="4445"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91114_114744.jpg"/>
                    <pic:cNvPicPr/>
                  </pic:nvPicPr>
                  <pic:blipFill>
                    <a:blip r:embed="rId99"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32A2E230" wp14:editId="6B859046">
            <wp:extent cx="3837600" cy="2880000"/>
            <wp:effectExtent l="254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91114_114747.jpg"/>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p>
    <w:p w14:paraId="0E1F7773" w14:textId="77777777" w:rsidR="00D945E9" w:rsidRDefault="00D945E9" w:rsidP="00DE6011">
      <w:pPr>
        <w:spacing w:line="264" w:lineRule="atLeast"/>
        <w:textAlignment w:val="baseline"/>
      </w:pPr>
    </w:p>
    <w:p w14:paraId="0147AE0E" w14:textId="77777777" w:rsidR="00D945E9" w:rsidRDefault="00D945E9" w:rsidP="00DE6011">
      <w:pPr>
        <w:spacing w:line="264" w:lineRule="atLeast"/>
        <w:textAlignment w:val="baseline"/>
      </w:pPr>
    </w:p>
    <w:p w14:paraId="6245ABF0" w14:textId="77777777" w:rsidR="00D945E9" w:rsidRDefault="00D945E9" w:rsidP="00DE6011">
      <w:pPr>
        <w:spacing w:line="264" w:lineRule="atLeast"/>
        <w:textAlignment w:val="baseline"/>
      </w:pPr>
    </w:p>
    <w:p w14:paraId="085740D0" w14:textId="35ED0E2D" w:rsidR="00D945E9" w:rsidRDefault="00A51905" w:rsidP="00DE6011">
      <w:pPr>
        <w:spacing w:line="264" w:lineRule="atLeast"/>
        <w:textAlignment w:val="baseline"/>
      </w:pPr>
      <w:r>
        <w:rPr>
          <w:noProof/>
        </w:rPr>
        <w:lastRenderedPageBreak/>
        <w:drawing>
          <wp:inline distT="0" distB="0" distL="0" distR="0" wp14:anchorId="4EF3AD82" wp14:editId="7DFCAF0F">
            <wp:extent cx="3841200" cy="2880000"/>
            <wp:effectExtent l="4445"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91114_115048.jpg"/>
                    <pic:cNvPicPr/>
                  </pic:nvPicPr>
                  <pic:blipFill>
                    <a:blip r:embed="rId101"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7DF73E3F" wp14:editId="61D4C65D">
            <wp:extent cx="3837600" cy="2880000"/>
            <wp:effectExtent l="254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91114_115050.jpg"/>
                    <pic:cNvPicPr/>
                  </pic:nvPicPr>
                  <pic:blipFill>
                    <a:blip r:embed="rId102"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r>
        <w:rPr>
          <w:noProof/>
        </w:rPr>
        <w:drawing>
          <wp:inline distT="0" distB="0" distL="0" distR="0" wp14:anchorId="6C52D0C9" wp14:editId="04CF91A9">
            <wp:extent cx="3843901" cy="2878455"/>
            <wp:effectExtent l="63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191114_115054.jpg"/>
                    <pic:cNvPicPr/>
                  </pic:nvPicPr>
                  <pic:blipFill>
                    <a:blip r:embed="rId103" cstate="print">
                      <a:extLst>
                        <a:ext uri="{28A0092B-C50C-407E-A947-70E740481C1C}">
                          <a14:useLocalDpi xmlns:a14="http://schemas.microsoft.com/office/drawing/2010/main" val="0"/>
                        </a:ext>
                      </a:extLst>
                    </a:blip>
                    <a:stretch>
                      <a:fillRect/>
                    </a:stretch>
                  </pic:blipFill>
                  <pic:spPr>
                    <a:xfrm rot="5400000">
                      <a:off x="0" y="0"/>
                      <a:ext cx="3876343" cy="2902749"/>
                    </a:xfrm>
                    <a:prstGeom prst="rect">
                      <a:avLst/>
                    </a:prstGeom>
                  </pic:spPr>
                </pic:pic>
              </a:graphicData>
            </a:graphic>
          </wp:inline>
        </w:drawing>
      </w:r>
    </w:p>
    <w:p w14:paraId="3415F197" w14:textId="77777777" w:rsidR="00D945E9" w:rsidRDefault="00D945E9" w:rsidP="00DE6011">
      <w:pPr>
        <w:spacing w:line="264" w:lineRule="atLeast"/>
        <w:textAlignment w:val="baseline"/>
      </w:pPr>
    </w:p>
    <w:p w14:paraId="20C43B0E" w14:textId="77777777" w:rsidR="00D945E9" w:rsidRDefault="00D945E9" w:rsidP="00DE6011">
      <w:pPr>
        <w:spacing w:line="264" w:lineRule="atLeast"/>
        <w:textAlignment w:val="baseline"/>
      </w:pPr>
    </w:p>
    <w:p w14:paraId="4479864C" w14:textId="77777777" w:rsidR="00D945E9" w:rsidRDefault="00D945E9" w:rsidP="00DE6011">
      <w:pPr>
        <w:spacing w:line="264" w:lineRule="atLeast"/>
        <w:textAlignment w:val="baseline"/>
      </w:pPr>
    </w:p>
    <w:p w14:paraId="0285FE9E" w14:textId="2C2B0162" w:rsidR="00D945E9" w:rsidRDefault="00D945E9" w:rsidP="00DE6011">
      <w:pPr>
        <w:spacing w:line="264" w:lineRule="atLeast"/>
        <w:textAlignment w:val="baseline"/>
      </w:pPr>
      <w:r>
        <w:rPr>
          <w:noProof/>
        </w:rPr>
        <w:lastRenderedPageBreak/>
        <w:drawing>
          <wp:inline distT="0" distB="0" distL="0" distR="0" wp14:anchorId="78D296D6" wp14:editId="2A13C182">
            <wp:extent cx="3841200" cy="2880000"/>
            <wp:effectExtent l="4445"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91114_115028.jpg"/>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54A4641B" wp14:editId="52F36C25">
            <wp:extent cx="3841200" cy="2880000"/>
            <wp:effectExtent l="4445"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91114_115031.jpg"/>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08E0D270" wp14:editId="5F88B210">
            <wp:extent cx="3841200" cy="2880000"/>
            <wp:effectExtent l="4445"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91114_115035.jpg"/>
                    <pic:cNvPicPr/>
                  </pic:nvPicPr>
                  <pic:blipFill>
                    <a:blip r:embed="rId106"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007AA5F7" w14:textId="77777777" w:rsidR="00D945E9" w:rsidRDefault="00D945E9" w:rsidP="00DE6011">
      <w:pPr>
        <w:spacing w:line="264" w:lineRule="atLeast"/>
        <w:textAlignment w:val="baseline"/>
      </w:pPr>
    </w:p>
    <w:p w14:paraId="65E639DB" w14:textId="77777777" w:rsidR="00D945E9" w:rsidRDefault="00D945E9" w:rsidP="00DE6011">
      <w:pPr>
        <w:spacing w:line="264" w:lineRule="atLeast"/>
        <w:textAlignment w:val="baseline"/>
      </w:pPr>
    </w:p>
    <w:p w14:paraId="479CBEBC" w14:textId="7C3DB218" w:rsidR="00357EA4" w:rsidRDefault="00A51905" w:rsidP="00DE6011">
      <w:pPr>
        <w:spacing w:line="264" w:lineRule="atLeast"/>
        <w:textAlignment w:val="baseline"/>
      </w:pPr>
      <w:r>
        <w:rPr>
          <w:noProof/>
        </w:rPr>
        <w:lastRenderedPageBreak/>
        <w:drawing>
          <wp:inline distT="0" distB="0" distL="0" distR="0" wp14:anchorId="5AE32CCE" wp14:editId="1A23FBDD">
            <wp:extent cx="3841200" cy="2880000"/>
            <wp:effectExtent l="4445"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91114_115449.jpg"/>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3CBE493E" wp14:editId="7181FDE9">
            <wp:extent cx="3837600" cy="2880000"/>
            <wp:effectExtent l="254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91114_115457.jpg"/>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r>
        <w:rPr>
          <w:noProof/>
        </w:rPr>
        <w:drawing>
          <wp:inline distT="0" distB="0" distL="0" distR="0" wp14:anchorId="20841094" wp14:editId="22F6CF6E">
            <wp:extent cx="3841200" cy="2880000"/>
            <wp:effectExtent l="4445"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191114_115505.jpg"/>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43B5F214" w14:textId="77777777" w:rsidR="00357EA4" w:rsidRDefault="00357EA4" w:rsidP="00DE6011">
      <w:pPr>
        <w:spacing w:line="264" w:lineRule="atLeast"/>
        <w:textAlignment w:val="baseline"/>
      </w:pPr>
    </w:p>
    <w:p w14:paraId="53EA075C" w14:textId="77777777" w:rsidR="00357EA4" w:rsidRDefault="00357EA4" w:rsidP="00DE6011">
      <w:pPr>
        <w:spacing w:line="264" w:lineRule="atLeast"/>
        <w:textAlignment w:val="baseline"/>
      </w:pPr>
    </w:p>
    <w:p w14:paraId="416B48C8" w14:textId="77777777" w:rsidR="00357EA4" w:rsidRDefault="00357EA4" w:rsidP="00DE6011">
      <w:pPr>
        <w:spacing w:line="264" w:lineRule="atLeast"/>
        <w:textAlignment w:val="baseline"/>
      </w:pPr>
    </w:p>
    <w:p w14:paraId="1D913392" w14:textId="77777777" w:rsidR="00357EA4" w:rsidRDefault="00357EA4" w:rsidP="00DE6011">
      <w:pPr>
        <w:spacing w:line="264" w:lineRule="atLeast"/>
        <w:textAlignment w:val="baseline"/>
      </w:pPr>
    </w:p>
    <w:p w14:paraId="7DD1A38F" w14:textId="4BD3F600" w:rsidR="00357EA4" w:rsidRDefault="00357EA4" w:rsidP="00DE6011">
      <w:pPr>
        <w:spacing w:line="264" w:lineRule="atLeast"/>
        <w:textAlignment w:val="baseline"/>
      </w:pPr>
      <w:r>
        <w:rPr>
          <w:noProof/>
        </w:rPr>
        <w:lastRenderedPageBreak/>
        <w:drawing>
          <wp:inline distT="0" distB="0" distL="0" distR="0" wp14:anchorId="7722A25B" wp14:editId="71806522">
            <wp:extent cx="3841200" cy="2880000"/>
            <wp:effectExtent l="4445"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91114_115535.jpg"/>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sidR="00A51905">
        <w:rPr>
          <w:noProof/>
        </w:rPr>
        <w:drawing>
          <wp:inline distT="0" distB="0" distL="0" distR="0" wp14:anchorId="13380262" wp14:editId="65B4AFB4">
            <wp:extent cx="3841200" cy="2880000"/>
            <wp:effectExtent l="4445"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191114_115520.jpg"/>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sidR="00A51905">
        <w:rPr>
          <w:noProof/>
        </w:rPr>
        <w:drawing>
          <wp:inline distT="0" distB="0" distL="0" distR="0" wp14:anchorId="541E6DAD" wp14:editId="5FC56B06">
            <wp:extent cx="3841200" cy="2880000"/>
            <wp:effectExtent l="4445"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91114_115531.jpg"/>
                    <pic:cNvPicPr/>
                  </pic:nvPicPr>
                  <pic:blipFill>
                    <a:blip r:embed="rId112"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3F8DB2D8" w14:textId="77777777" w:rsidR="00357EA4" w:rsidRDefault="00357EA4" w:rsidP="00DE6011">
      <w:pPr>
        <w:spacing w:line="264" w:lineRule="atLeast"/>
        <w:textAlignment w:val="baseline"/>
      </w:pPr>
    </w:p>
    <w:p w14:paraId="7F1F5DC9" w14:textId="77777777" w:rsidR="00357EA4" w:rsidRDefault="00357EA4" w:rsidP="00DE6011">
      <w:pPr>
        <w:spacing w:line="264" w:lineRule="atLeast"/>
        <w:textAlignment w:val="baseline"/>
      </w:pPr>
    </w:p>
    <w:p w14:paraId="3943F43B" w14:textId="77777777" w:rsidR="00357EA4" w:rsidRDefault="00357EA4" w:rsidP="00DE6011">
      <w:pPr>
        <w:spacing w:line="264" w:lineRule="atLeast"/>
        <w:textAlignment w:val="baseline"/>
      </w:pPr>
    </w:p>
    <w:p w14:paraId="59555DBC" w14:textId="77777777" w:rsidR="00357EA4" w:rsidRDefault="00357EA4" w:rsidP="00DE6011">
      <w:pPr>
        <w:spacing w:line="264" w:lineRule="atLeast"/>
        <w:textAlignment w:val="baseline"/>
      </w:pPr>
    </w:p>
    <w:p w14:paraId="20C512C3" w14:textId="77777777" w:rsidR="00357EA4" w:rsidRDefault="00357EA4" w:rsidP="00DE6011">
      <w:pPr>
        <w:spacing w:line="264" w:lineRule="atLeast"/>
        <w:textAlignment w:val="baseline"/>
      </w:pPr>
    </w:p>
    <w:p w14:paraId="5CD06B86" w14:textId="77777777" w:rsidR="00357EA4" w:rsidRDefault="00357EA4" w:rsidP="00DE6011">
      <w:pPr>
        <w:spacing w:line="264" w:lineRule="atLeast"/>
        <w:textAlignment w:val="baseline"/>
      </w:pPr>
    </w:p>
    <w:p w14:paraId="166FC642" w14:textId="36BC1B96" w:rsidR="00357EA4" w:rsidRDefault="00A51905" w:rsidP="00DE6011">
      <w:pPr>
        <w:spacing w:line="264" w:lineRule="atLeast"/>
        <w:textAlignment w:val="baseline"/>
      </w:pPr>
      <w:r>
        <w:rPr>
          <w:noProof/>
        </w:rPr>
        <w:lastRenderedPageBreak/>
        <w:drawing>
          <wp:inline distT="0" distB="0" distL="0" distR="0" wp14:anchorId="47CB901D" wp14:editId="33A7AED4">
            <wp:extent cx="3837600" cy="2880000"/>
            <wp:effectExtent l="254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91114_115740.jpg"/>
                    <pic:cNvPicPr/>
                  </pic:nvPicPr>
                  <pic:blipFill>
                    <a:blip r:embed="rId113"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r>
        <w:rPr>
          <w:noProof/>
        </w:rPr>
        <w:drawing>
          <wp:inline distT="0" distB="0" distL="0" distR="0" wp14:anchorId="676078C8" wp14:editId="42EAD933">
            <wp:extent cx="3837600" cy="2880000"/>
            <wp:effectExtent l="254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91114_115744.jpg"/>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r>
        <w:rPr>
          <w:noProof/>
        </w:rPr>
        <w:drawing>
          <wp:inline distT="0" distB="0" distL="0" distR="0" wp14:anchorId="06603948" wp14:editId="469B5FBB">
            <wp:extent cx="3837600" cy="2880000"/>
            <wp:effectExtent l="254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191114_115749.jpg"/>
                    <pic:cNvPicPr/>
                  </pic:nvPicPr>
                  <pic:blipFill>
                    <a:blip r:embed="rId115"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p>
    <w:p w14:paraId="2DA9F6E7" w14:textId="77777777" w:rsidR="00357EA4" w:rsidRDefault="00357EA4" w:rsidP="00DE6011">
      <w:pPr>
        <w:spacing w:line="264" w:lineRule="atLeast"/>
        <w:textAlignment w:val="baseline"/>
      </w:pPr>
    </w:p>
    <w:p w14:paraId="654AAED9" w14:textId="77777777" w:rsidR="00357EA4" w:rsidRDefault="00357EA4" w:rsidP="00DE6011">
      <w:pPr>
        <w:spacing w:line="264" w:lineRule="atLeast"/>
        <w:textAlignment w:val="baseline"/>
      </w:pPr>
    </w:p>
    <w:p w14:paraId="32F3590E" w14:textId="77777777" w:rsidR="00357EA4" w:rsidRDefault="00357EA4" w:rsidP="00DE6011">
      <w:pPr>
        <w:spacing w:line="264" w:lineRule="atLeast"/>
        <w:textAlignment w:val="baseline"/>
      </w:pPr>
    </w:p>
    <w:p w14:paraId="34F1C791" w14:textId="77777777" w:rsidR="00357EA4" w:rsidRDefault="00357EA4" w:rsidP="00DE6011">
      <w:pPr>
        <w:spacing w:line="264" w:lineRule="atLeast"/>
        <w:textAlignment w:val="baseline"/>
      </w:pPr>
    </w:p>
    <w:p w14:paraId="24A4CE67" w14:textId="77777777" w:rsidR="00357EA4" w:rsidRDefault="00357EA4" w:rsidP="00DE6011">
      <w:pPr>
        <w:spacing w:line="264" w:lineRule="atLeast"/>
        <w:textAlignment w:val="baseline"/>
      </w:pPr>
    </w:p>
    <w:p w14:paraId="45EC2F7C" w14:textId="77777777" w:rsidR="00357EA4" w:rsidRDefault="00357EA4" w:rsidP="00DE6011">
      <w:pPr>
        <w:spacing w:line="264" w:lineRule="atLeast"/>
        <w:textAlignment w:val="baseline"/>
      </w:pPr>
    </w:p>
    <w:p w14:paraId="6DB678D0" w14:textId="12BDB278" w:rsidR="00357EA4" w:rsidRDefault="00A51905" w:rsidP="00DE6011">
      <w:pPr>
        <w:spacing w:line="264" w:lineRule="atLeast"/>
        <w:textAlignment w:val="baseline"/>
      </w:pPr>
      <w:r>
        <w:rPr>
          <w:noProof/>
        </w:rPr>
        <w:lastRenderedPageBreak/>
        <w:drawing>
          <wp:inline distT="0" distB="0" distL="0" distR="0" wp14:anchorId="7B12F4E4" wp14:editId="51B4597B">
            <wp:extent cx="3841200" cy="2880000"/>
            <wp:effectExtent l="4445"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91114_115759.jpg"/>
                    <pic:cNvPicPr/>
                  </pic:nvPicPr>
                  <pic:blipFill>
                    <a:blip r:embed="rId116"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25617933" wp14:editId="0ED9A7A4">
            <wp:extent cx="3841200" cy="2880000"/>
            <wp:effectExtent l="4445"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91114_115806.jpg"/>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1E6CD485" wp14:editId="4F00FDE4">
            <wp:extent cx="3841200" cy="2880000"/>
            <wp:effectExtent l="4445"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91114_115810.jpg"/>
                    <pic:cNvPicPr/>
                  </pic:nvPicPr>
                  <pic:blipFill>
                    <a:blip r:embed="rId118"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696E9F3A" w14:textId="77777777" w:rsidR="00357EA4" w:rsidRDefault="00357EA4" w:rsidP="00DE6011">
      <w:pPr>
        <w:spacing w:line="264" w:lineRule="atLeast"/>
        <w:textAlignment w:val="baseline"/>
      </w:pPr>
    </w:p>
    <w:p w14:paraId="3BA533D2" w14:textId="77777777" w:rsidR="00357EA4" w:rsidRDefault="00357EA4" w:rsidP="00DE6011">
      <w:pPr>
        <w:spacing w:line="264" w:lineRule="atLeast"/>
        <w:textAlignment w:val="baseline"/>
      </w:pPr>
    </w:p>
    <w:p w14:paraId="67A7EDAA" w14:textId="77777777" w:rsidR="00357EA4" w:rsidRDefault="00357EA4" w:rsidP="00DE6011">
      <w:pPr>
        <w:spacing w:line="264" w:lineRule="atLeast"/>
        <w:textAlignment w:val="baseline"/>
      </w:pPr>
    </w:p>
    <w:p w14:paraId="5D21E27A" w14:textId="77777777" w:rsidR="00357EA4" w:rsidRDefault="00357EA4" w:rsidP="00DE6011">
      <w:pPr>
        <w:spacing w:line="264" w:lineRule="atLeast"/>
        <w:textAlignment w:val="baseline"/>
      </w:pPr>
    </w:p>
    <w:p w14:paraId="5AA86B9A" w14:textId="77777777" w:rsidR="00357EA4" w:rsidRDefault="00357EA4" w:rsidP="00DE6011">
      <w:pPr>
        <w:spacing w:line="264" w:lineRule="atLeast"/>
        <w:textAlignment w:val="baseline"/>
      </w:pPr>
    </w:p>
    <w:p w14:paraId="0E00DCBA" w14:textId="59CE5E1B" w:rsidR="00357EA4" w:rsidRDefault="00357EA4" w:rsidP="00DE6011">
      <w:pPr>
        <w:spacing w:line="264" w:lineRule="atLeast"/>
        <w:textAlignment w:val="baseline"/>
      </w:pPr>
      <w:r>
        <w:rPr>
          <w:noProof/>
        </w:rPr>
        <w:lastRenderedPageBreak/>
        <w:drawing>
          <wp:inline distT="0" distB="0" distL="0" distR="0" wp14:anchorId="53FE368F" wp14:editId="74190052">
            <wp:extent cx="3841200" cy="2880000"/>
            <wp:effectExtent l="4445"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191114_115824.jpg"/>
                    <pic:cNvPicPr/>
                  </pic:nvPicPr>
                  <pic:blipFill>
                    <a:blip r:embed="rId119"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2C3E073C" wp14:editId="7E2E4A96">
            <wp:extent cx="3837600" cy="2880000"/>
            <wp:effectExtent l="254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191114_115828.jpg"/>
                    <pic:cNvPicPr/>
                  </pic:nvPicPr>
                  <pic:blipFill>
                    <a:blip r:embed="rId120"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r w:rsidR="00A51905">
        <w:rPr>
          <w:noProof/>
        </w:rPr>
        <w:drawing>
          <wp:inline distT="0" distB="0" distL="0" distR="0" wp14:anchorId="66568B6F" wp14:editId="50F065FC">
            <wp:extent cx="3841200" cy="2880000"/>
            <wp:effectExtent l="4445"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91114_115820.jpg"/>
                    <pic:cNvPicPr/>
                  </pic:nvPicPr>
                  <pic:blipFill>
                    <a:blip r:embed="rId121"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45BF09A0" w14:textId="77777777" w:rsidR="00357EA4" w:rsidRDefault="00357EA4" w:rsidP="00DE6011">
      <w:pPr>
        <w:spacing w:line="264" w:lineRule="atLeast"/>
        <w:textAlignment w:val="baseline"/>
      </w:pPr>
    </w:p>
    <w:p w14:paraId="6FE9CB88" w14:textId="77777777" w:rsidR="00357EA4" w:rsidRDefault="00357EA4" w:rsidP="00DE6011">
      <w:pPr>
        <w:spacing w:line="264" w:lineRule="atLeast"/>
        <w:textAlignment w:val="baseline"/>
      </w:pPr>
    </w:p>
    <w:p w14:paraId="5933B12E" w14:textId="77777777" w:rsidR="00357EA4" w:rsidRDefault="00357EA4" w:rsidP="00DE6011">
      <w:pPr>
        <w:spacing w:line="264" w:lineRule="atLeast"/>
        <w:textAlignment w:val="baseline"/>
      </w:pPr>
    </w:p>
    <w:p w14:paraId="21E77058" w14:textId="77777777" w:rsidR="00357EA4" w:rsidRDefault="00357EA4" w:rsidP="00DE6011">
      <w:pPr>
        <w:spacing w:line="264" w:lineRule="atLeast"/>
        <w:textAlignment w:val="baseline"/>
      </w:pPr>
    </w:p>
    <w:p w14:paraId="5BA35FC9" w14:textId="77777777" w:rsidR="00357EA4" w:rsidRDefault="00357EA4" w:rsidP="00DE6011">
      <w:pPr>
        <w:spacing w:line="264" w:lineRule="atLeast"/>
        <w:textAlignment w:val="baseline"/>
      </w:pPr>
    </w:p>
    <w:p w14:paraId="4F10556B" w14:textId="77777777" w:rsidR="00357EA4" w:rsidRDefault="00357EA4" w:rsidP="00DE6011">
      <w:pPr>
        <w:spacing w:line="264" w:lineRule="atLeast"/>
        <w:textAlignment w:val="baseline"/>
      </w:pPr>
    </w:p>
    <w:p w14:paraId="6DF7C3C2" w14:textId="43722BA2" w:rsidR="00BA6EFD" w:rsidRDefault="00A51905" w:rsidP="00DE6011">
      <w:pPr>
        <w:spacing w:line="264" w:lineRule="atLeast"/>
        <w:textAlignment w:val="baseline"/>
      </w:pPr>
      <w:r>
        <w:rPr>
          <w:noProof/>
        </w:rPr>
        <w:lastRenderedPageBreak/>
        <w:drawing>
          <wp:inline distT="0" distB="0" distL="0" distR="0" wp14:anchorId="0C1E5D1B" wp14:editId="31855A60">
            <wp:extent cx="3837600" cy="2880000"/>
            <wp:effectExtent l="254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191114_115839.jpg"/>
                    <pic:cNvPicPr/>
                  </pic:nvPicPr>
                  <pic:blipFill>
                    <a:blip r:embed="rId122"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r>
        <w:rPr>
          <w:noProof/>
        </w:rPr>
        <w:drawing>
          <wp:inline distT="0" distB="0" distL="0" distR="0" wp14:anchorId="10D49E4C" wp14:editId="63E8E8F1">
            <wp:extent cx="3841200" cy="2880000"/>
            <wp:effectExtent l="4445"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91114_115850.jpg"/>
                    <pic:cNvPicPr/>
                  </pic:nvPicPr>
                  <pic:blipFill>
                    <a:blip r:embed="rId123"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5B634BA4" wp14:editId="793D5E1B">
            <wp:extent cx="3841200" cy="2880000"/>
            <wp:effectExtent l="4445"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191114_115855.jpg"/>
                    <pic:cNvPicPr/>
                  </pic:nvPicPr>
                  <pic:blipFill>
                    <a:blip r:embed="rId124"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77EB0655" w14:textId="77777777" w:rsidR="00BA6EFD" w:rsidRDefault="00BA6EFD" w:rsidP="00DE6011">
      <w:pPr>
        <w:spacing w:line="264" w:lineRule="atLeast"/>
        <w:textAlignment w:val="baseline"/>
      </w:pPr>
    </w:p>
    <w:p w14:paraId="6B5BEBB7" w14:textId="77777777" w:rsidR="00BA6EFD" w:rsidRDefault="00BA6EFD" w:rsidP="00DE6011">
      <w:pPr>
        <w:spacing w:line="264" w:lineRule="atLeast"/>
        <w:textAlignment w:val="baseline"/>
      </w:pPr>
    </w:p>
    <w:p w14:paraId="19FD078E" w14:textId="56F1808E" w:rsidR="00BA6EFD" w:rsidRDefault="00BA6EFD" w:rsidP="00DE6011">
      <w:pPr>
        <w:spacing w:line="264" w:lineRule="atLeast"/>
        <w:textAlignment w:val="baseline"/>
      </w:pPr>
      <w:r>
        <w:rPr>
          <w:noProof/>
        </w:rPr>
        <w:lastRenderedPageBreak/>
        <w:drawing>
          <wp:inline distT="0" distB="0" distL="0" distR="0" wp14:anchorId="26D62F36" wp14:editId="42503BFA">
            <wp:extent cx="3837600" cy="2880000"/>
            <wp:effectExtent l="254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0191114_115909.jpg"/>
                    <pic:cNvPicPr/>
                  </pic:nvPicPr>
                  <pic:blipFill>
                    <a:blip r:embed="rId125"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r w:rsidR="00A51905">
        <w:rPr>
          <w:noProof/>
        </w:rPr>
        <w:drawing>
          <wp:inline distT="0" distB="0" distL="0" distR="0" wp14:anchorId="3F5BD35B" wp14:editId="1B19BD90">
            <wp:extent cx="3837600" cy="2880000"/>
            <wp:effectExtent l="254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191114_115903.jpg"/>
                    <pic:cNvPicPr/>
                  </pic:nvPicPr>
                  <pic:blipFill>
                    <a:blip r:embed="rId126"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r w:rsidR="00A51905">
        <w:rPr>
          <w:noProof/>
        </w:rPr>
        <w:drawing>
          <wp:inline distT="0" distB="0" distL="0" distR="0" wp14:anchorId="2646AB14" wp14:editId="458A0BB0">
            <wp:extent cx="3841200" cy="2880000"/>
            <wp:effectExtent l="4445"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91114_115916.jpg"/>
                    <pic:cNvPicPr/>
                  </pic:nvPicPr>
                  <pic:blipFill>
                    <a:blip r:embed="rId127"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71705A9E" w14:textId="77777777" w:rsidR="00BA6EFD" w:rsidRDefault="00BA6EFD" w:rsidP="00DE6011">
      <w:pPr>
        <w:spacing w:line="264" w:lineRule="atLeast"/>
        <w:textAlignment w:val="baseline"/>
      </w:pPr>
    </w:p>
    <w:p w14:paraId="1299AB06" w14:textId="77777777" w:rsidR="00BA6EFD" w:rsidRDefault="00BA6EFD" w:rsidP="00DE6011">
      <w:pPr>
        <w:spacing w:line="264" w:lineRule="atLeast"/>
        <w:textAlignment w:val="baseline"/>
      </w:pPr>
    </w:p>
    <w:p w14:paraId="174E0FB9" w14:textId="77777777" w:rsidR="00BA6EFD" w:rsidRDefault="00BA6EFD" w:rsidP="00DE6011">
      <w:pPr>
        <w:spacing w:line="264" w:lineRule="atLeast"/>
        <w:textAlignment w:val="baseline"/>
      </w:pPr>
    </w:p>
    <w:p w14:paraId="184F01D5" w14:textId="77777777" w:rsidR="00BA6EFD" w:rsidRDefault="00BA6EFD" w:rsidP="00DE6011">
      <w:pPr>
        <w:spacing w:line="264" w:lineRule="atLeast"/>
        <w:textAlignment w:val="baseline"/>
      </w:pPr>
    </w:p>
    <w:p w14:paraId="467E657C" w14:textId="77777777" w:rsidR="00BA6EFD" w:rsidRDefault="00BA6EFD" w:rsidP="00DE6011">
      <w:pPr>
        <w:spacing w:line="264" w:lineRule="atLeast"/>
        <w:textAlignment w:val="baseline"/>
      </w:pPr>
    </w:p>
    <w:p w14:paraId="6B78E696" w14:textId="353EE461" w:rsidR="00BA6EFD" w:rsidRDefault="00BA6EFD" w:rsidP="00DE6011">
      <w:pPr>
        <w:spacing w:line="264" w:lineRule="atLeast"/>
        <w:textAlignment w:val="baseline"/>
      </w:pPr>
      <w:r>
        <w:rPr>
          <w:noProof/>
        </w:rPr>
        <w:lastRenderedPageBreak/>
        <w:drawing>
          <wp:inline distT="0" distB="0" distL="0" distR="0" wp14:anchorId="7BD10D21" wp14:editId="5BEF38A0">
            <wp:extent cx="3841200" cy="2880000"/>
            <wp:effectExtent l="4445"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191114_115930.jpg"/>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sidR="00A51905">
        <w:rPr>
          <w:noProof/>
        </w:rPr>
        <w:drawing>
          <wp:inline distT="0" distB="0" distL="0" distR="0" wp14:anchorId="0FFACCAC" wp14:editId="035C3C3A">
            <wp:extent cx="3841200" cy="2880000"/>
            <wp:effectExtent l="4445"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191114_115925.jpg"/>
                    <pic:cNvPicPr/>
                  </pic:nvPicPr>
                  <pic:blipFill>
                    <a:blip r:embed="rId129"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sidR="00A51905">
        <w:rPr>
          <w:noProof/>
        </w:rPr>
        <w:drawing>
          <wp:inline distT="0" distB="0" distL="0" distR="0" wp14:anchorId="3CB6F512" wp14:editId="047F3858">
            <wp:extent cx="3841200" cy="2880000"/>
            <wp:effectExtent l="4445"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191114_115939.jpg"/>
                    <pic:cNvPicPr/>
                  </pic:nvPicPr>
                  <pic:blipFill>
                    <a:blip r:embed="rId130"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28B73FFB" w14:textId="77777777" w:rsidR="00BA6EFD" w:rsidRDefault="00BA6EFD" w:rsidP="00DE6011">
      <w:pPr>
        <w:spacing w:line="264" w:lineRule="atLeast"/>
        <w:textAlignment w:val="baseline"/>
      </w:pPr>
    </w:p>
    <w:p w14:paraId="0D4C1FB6" w14:textId="477D306A" w:rsidR="00A51905" w:rsidRDefault="00A51905" w:rsidP="00DE6011">
      <w:pPr>
        <w:spacing w:line="264" w:lineRule="atLeast"/>
        <w:textAlignment w:val="baseline"/>
      </w:pPr>
      <w:r>
        <w:rPr>
          <w:noProof/>
        </w:rPr>
        <w:lastRenderedPageBreak/>
        <w:drawing>
          <wp:inline distT="0" distB="0" distL="0" distR="0" wp14:anchorId="7BEE9AB9" wp14:editId="1FA12F15">
            <wp:extent cx="3841200" cy="2880000"/>
            <wp:effectExtent l="4445"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91114_115949.jpg"/>
                    <pic:cNvPicPr/>
                  </pic:nvPicPr>
                  <pic:blipFill>
                    <a:blip r:embed="rId131"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sidR="00BA6EFD">
        <w:rPr>
          <w:noProof/>
        </w:rPr>
        <w:drawing>
          <wp:inline distT="0" distB="0" distL="0" distR="0" wp14:anchorId="01BEBEE5" wp14:editId="05980B6E">
            <wp:extent cx="3841200" cy="2880000"/>
            <wp:effectExtent l="4445"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91114_115955.jpg"/>
                    <pic:cNvPicPr/>
                  </pic:nvPicPr>
                  <pic:blipFill>
                    <a:blip r:embed="rId132"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sidR="00BA6EFD">
        <w:rPr>
          <w:noProof/>
        </w:rPr>
        <w:drawing>
          <wp:inline distT="0" distB="0" distL="0" distR="0" wp14:anchorId="0412A61E" wp14:editId="34FB236C">
            <wp:extent cx="3837600" cy="2880000"/>
            <wp:effectExtent l="254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91114_120000.jpg"/>
                    <pic:cNvPicPr/>
                  </pic:nvPicPr>
                  <pic:blipFill>
                    <a:blip r:embed="rId133"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p>
    <w:p w14:paraId="16A3C51C" w14:textId="23CD8749" w:rsidR="00BA6EFD" w:rsidRDefault="00BA6EFD" w:rsidP="00DE6011">
      <w:pPr>
        <w:spacing w:line="264" w:lineRule="atLeast"/>
        <w:textAlignment w:val="baseline"/>
      </w:pPr>
    </w:p>
    <w:p w14:paraId="1ECBB345" w14:textId="7F5536FC" w:rsidR="00BA6EFD" w:rsidRDefault="00BA6EFD" w:rsidP="00DE6011">
      <w:pPr>
        <w:spacing w:line="264" w:lineRule="atLeast"/>
        <w:textAlignment w:val="baseline"/>
      </w:pPr>
    </w:p>
    <w:p w14:paraId="7CE1C9DA" w14:textId="7D09BA23" w:rsidR="00BA6EFD" w:rsidRDefault="00BA6EFD" w:rsidP="00DE6011">
      <w:pPr>
        <w:spacing w:line="264" w:lineRule="atLeast"/>
        <w:textAlignment w:val="baseline"/>
      </w:pPr>
    </w:p>
    <w:p w14:paraId="7936B9FC" w14:textId="438A00B1" w:rsidR="00BA6EFD" w:rsidRDefault="00BA6EFD" w:rsidP="00DE6011">
      <w:pPr>
        <w:spacing w:line="264" w:lineRule="atLeast"/>
        <w:textAlignment w:val="baseline"/>
      </w:pPr>
    </w:p>
    <w:p w14:paraId="204961CA" w14:textId="3A3953E8" w:rsidR="00BA6EFD" w:rsidRDefault="00BA6EFD" w:rsidP="00DE6011">
      <w:pPr>
        <w:spacing w:line="264" w:lineRule="atLeast"/>
        <w:textAlignment w:val="baseline"/>
      </w:pPr>
    </w:p>
    <w:p w14:paraId="4454B6BC" w14:textId="00F320C5" w:rsidR="00BA6EFD" w:rsidRDefault="00BA6EFD" w:rsidP="00DE6011">
      <w:pPr>
        <w:spacing w:line="264" w:lineRule="atLeast"/>
        <w:textAlignment w:val="baseline"/>
      </w:pPr>
    </w:p>
    <w:p w14:paraId="07FCD967" w14:textId="55548AE5" w:rsidR="00A51905" w:rsidRDefault="00A51905" w:rsidP="00DE6011">
      <w:pPr>
        <w:spacing w:line="264" w:lineRule="atLeast"/>
        <w:textAlignment w:val="baseline"/>
      </w:pPr>
      <w:r>
        <w:rPr>
          <w:noProof/>
        </w:rPr>
        <w:lastRenderedPageBreak/>
        <w:drawing>
          <wp:inline distT="0" distB="0" distL="0" distR="0" wp14:anchorId="090197D0" wp14:editId="218AC35F">
            <wp:extent cx="3841200" cy="2880000"/>
            <wp:effectExtent l="4445"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191114_120023.jpg"/>
                    <pic:cNvPicPr/>
                  </pic:nvPicPr>
                  <pic:blipFill>
                    <a:blip r:embed="rId134"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sidR="00BA6EFD">
        <w:rPr>
          <w:noProof/>
        </w:rPr>
        <w:drawing>
          <wp:inline distT="0" distB="0" distL="0" distR="0" wp14:anchorId="122D02E9" wp14:editId="6375E4E2">
            <wp:extent cx="3841200" cy="2880000"/>
            <wp:effectExtent l="4445"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191114_120014.jpg"/>
                    <pic:cNvPicPr/>
                  </pic:nvPicPr>
                  <pic:blipFill>
                    <a:blip r:embed="rId135"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sidR="00BA6EFD">
        <w:rPr>
          <w:noProof/>
        </w:rPr>
        <w:drawing>
          <wp:inline distT="0" distB="0" distL="0" distR="0" wp14:anchorId="43BA8DB7" wp14:editId="3CDA95FB">
            <wp:extent cx="3841200" cy="2880000"/>
            <wp:effectExtent l="4445"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91114_120008.jpg"/>
                    <pic:cNvPicPr/>
                  </pic:nvPicPr>
                  <pic:blipFill>
                    <a:blip r:embed="rId136"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789F4FD6" w14:textId="2EF726A5" w:rsidR="00A51905" w:rsidRDefault="00A51905" w:rsidP="00DE6011">
      <w:pPr>
        <w:spacing w:line="264" w:lineRule="atLeast"/>
        <w:textAlignment w:val="baseline"/>
      </w:pPr>
    </w:p>
    <w:p w14:paraId="557DD400" w14:textId="573AD5F8" w:rsidR="00A51905" w:rsidRDefault="00A51905" w:rsidP="00DE6011">
      <w:pPr>
        <w:spacing w:line="264" w:lineRule="atLeast"/>
        <w:textAlignment w:val="baseline"/>
      </w:pPr>
    </w:p>
    <w:p w14:paraId="072F805C" w14:textId="445C072A" w:rsidR="00A51905" w:rsidRDefault="00A51905" w:rsidP="00DE6011">
      <w:pPr>
        <w:spacing w:line="264" w:lineRule="atLeast"/>
        <w:textAlignment w:val="baseline"/>
      </w:pPr>
    </w:p>
    <w:p w14:paraId="198BA383" w14:textId="1D0C967C" w:rsidR="00A51905" w:rsidRDefault="00A51905" w:rsidP="00DE6011">
      <w:pPr>
        <w:spacing w:line="264" w:lineRule="atLeast"/>
        <w:textAlignment w:val="baseline"/>
      </w:pPr>
    </w:p>
    <w:p w14:paraId="06F5C7E0" w14:textId="1E019207" w:rsidR="00A51905" w:rsidRDefault="00A51905" w:rsidP="00DE6011">
      <w:pPr>
        <w:spacing w:line="264" w:lineRule="atLeast"/>
        <w:textAlignment w:val="baseline"/>
      </w:pPr>
    </w:p>
    <w:p w14:paraId="3D4BCC1E" w14:textId="1FE26FDF" w:rsidR="00A51905" w:rsidRDefault="00A51905" w:rsidP="00DE6011">
      <w:pPr>
        <w:spacing w:line="264" w:lineRule="atLeast"/>
        <w:textAlignment w:val="baseline"/>
      </w:pPr>
    </w:p>
    <w:p w14:paraId="51F6EABC" w14:textId="0A2CED7B" w:rsidR="00A51905" w:rsidRDefault="00A51905" w:rsidP="00DE6011">
      <w:pPr>
        <w:spacing w:line="264" w:lineRule="atLeast"/>
        <w:textAlignment w:val="baseline"/>
      </w:pPr>
      <w:r>
        <w:rPr>
          <w:noProof/>
        </w:rPr>
        <w:lastRenderedPageBreak/>
        <w:drawing>
          <wp:inline distT="0" distB="0" distL="0" distR="0" wp14:anchorId="6588AD16" wp14:editId="28B89CE5">
            <wp:extent cx="3841200" cy="2880000"/>
            <wp:effectExtent l="4445"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0191114_120033.jpg"/>
                    <pic:cNvPicPr/>
                  </pic:nvPicPr>
                  <pic:blipFill>
                    <a:blip r:embed="rId137"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316F4A8E" wp14:editId="4D67C772">
            <wp:extent cx="3841200" cy="2880000"/>
            <wp:effectExtent l="4445"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191114_120039.jpg"/>
                    <pic:cNvPicPr/>
                  </pic:nvPicPr>
                  <pic:blipFill>
                    <a:blip r:embed="rId138"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0A1AB683" wp14:editId="215B3A7B">
            <wp:extent cx="3837600" cy="2880000"/>
            <wp:effectExtent l="254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191114_120043.jpg"/>
                    <pic:cNvPicPr/>
                  </pic:nvPicPr>
                  <pic:blipFill>
                    <a:blip r:embed="rId139" cstate="print">
                      <a:extLst>
                        <a:ext uri="{28A0092B-C50C-407E-A947-70E740481C1C}">
                          <a14:useLocalDpi xmlns:a14="http://schemas.microsoft.com/office/drawing/2010/main" val="0"/>
                        </a:ext>
                      </a:extLst>
                    </a:blip>
                    <a:stretch>
                      <a:fillRect/>
                    </a:stretch>
                  </pic:blipFill>
                  <pic:spPr>
                    <a:xfrm rot="5400000">
                      <a:off x="0" y="0"/>
                      <a:ext cx="3837600" cy="2880000"/>
                    </a:xfrm>
                    <a:prstGeom prst="rect">
                      <a:avLst/>
                    </a:prstGeom>
                  </pic:spPr>
                </pic:pic>
              </a:graphicData>
            </a:graphic>
          </wp:inline>
        </w:drawing>
      </w:r>
    </w:p>
    <w:p w14:paraId="4D9F1FD0" w14:textId="77777777" w:rsidR="00A51905" w:rsidRDefault="00A51905" w:rsidP="00DE6011">
      <w:pPr>
        <w:spacing w:line="264" w:lineRule="atLeast"/>
        <w:textAlignment w:val="baseline"/>
      </w:pPr>
    </w:p>
    <w:p w14:paraId="12FD42D0" w14:textId="77777777" w:rsidR="00A51905" w:rsidRDefault="00A51905" w:rsidP="00DE6011">
      <w:pPr>
        <w:spacing w:line="264" w:lineRule="atLeast"/>
        <w:textAlignment w:val="baseline"/>
      </w:pPr>
    </w:p>
    <w:p w14:paraId="1ECA9960" w14:textId="77777777" w:rsidR="00A51905" w:rsidRDefault="00A51905" w:rsidP="00DE6011">
      <w:pPr>
        <w:spacing w:line="264" w:lineRule="atLeast"/>
        <w:textAlignment w:val="baseline"/>
      </w:pPr>
    </w:p>
    <w:p w14:paraId="61A69D12" w14:textId="77777777" w:rsidR="00A51905" w:rsidRDefault="00A51905" w:rsidP="00DE6011">
      <w:pPr>
        <w:spacing w:line="264" w:lineRule="atLeast"/>
        <w:textAlignment w:val="baseline"/>
      </w:pPr>
    </w:p>
    <w:p w14:paraId="11DE5DE9" w14:textId="77777777" w:rsidR="00A51905" w:rsidRDefault="00A51905" w:rsidP="00DE6011">
      <w:pPr>
        <w:spacing w:line="264" w:lineRule="atLeast"/>
        <w:textAlignment w:val="baseline"/>
      </w:pPr>
    </w:p>
    <w:p w14:paraId="7AAF0006" w14:textId="0D6ACD11" w:rsidR="00592519" w:rsidRDefault="00A51905" w:rsidP="00DE6011">
      <w:pPr>
        <w:spacing w:line="264" w:lineRule="atLeast"/>
        <w:textAlignment w:val="baseline"/>
      </w:pPr>
      <w:r>
        <w:rPr>
          <w:noProof/>
        </w:rPr>
        <w:lastRenderedPageBreak/>
        <w:drawing>
          <wp:inline distT="0" distB="0" distL="0" distR="0" wp14:anchorId="6047C829" wp14:editId="43DF40E6">
            <wp:extent cx="3841200" cy="2880000"/>
            <wp:effectExtent l="4445"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191114_120058.jpg"/>
                    <pic:cNvPicPr/>
                  </pic:nvPicPr>
                  <pic:blipFill>
                    <a:blip r:embed="rId140"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44FD3E16" wp14:editId="66C98494">
            <wp:extent cx="3841200" cy="2880000"/>
            <wp:effectExtent l="4445"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191114_120102.jpg"/>
                    <pic:cNvPicPr/>
                  </pic:nvPicPr>
                  <pic:blipFill>
                    <a:blip r:embed="rId141"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r>
        <w:rPr>
          <w:noProof/>
        </w:rPr>
        <w:drawing>
          <wp:inline distT="0" distB="0" distL="0" distR="0" wp14:anchorId="6BB3AD7F" wp14:editId="5BF0177A">
            <wp:extent cx="3841200" cy="2880000"/>
            <wp:effectExtent l="4445"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191114_120048.jpg"/>
                    <pic:cNvPicPr/>
                  </pic:nvPicPr>
                  <pic:blipFill>
                    <a:blip r:embed="rId142"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pic:spPr>
                </pic:pic>
              </a:graphicData>
            </a:graphic>
          </wp:inline>
        </w:drawing>
      </w:r>
    </w:p>
    <w:p w14:paraId="5549B102" w14:textId="07187D89" w:rsidR="000F3A7D" w:rsidRDefault="000F3A7D" w:rsidP="00DE6011">
      <w:pPr>
        <w:spacing w:line="264" w:lineRule="atLeast"/>
        <w:textAlignment w:val="baseline"/>
      </w:pPr>
    </w:p>
    <w:p w14:paraId="5194A226" w14:textId="4E1D5A2E" w:rsidR="000F3A7D" w:rsidRDefault="000F3A7D" w:rsidP="00DE6011">
      <w:pPr>
        <w:spacing w:line="264" w:lineRule="atLeast"/>
        <w:textAlignment w:val="baseline"/>
      </w:pPr>
    </w:p>
    <w:p w14:paraId="57197066" w14:textId="05B057D4" w:rsidR="000F3A7D" w:rsidRDefault="000F3A7D">
      <w:r>
        <w:br w:type="page"/>
      </w:r>
    </w:p>
    <w:p w14:paraId="6D10C2F4" w14:textId="77777777" w:rsidR="000F3A7D" w:rsidRDefault="000F3A7D" w:rsidP="00DE6011">
      <w:pPr>
        <w:spacing w:line="264" w:lineRule="atLeast"/>
        <w:textAlignment w:val="baseline"/>
        <w:sectPr w:rsidR="000F3A7D" w:rsidSect="0081443F">
          <w:pgSz w:w="16838" w:h="11906" w:orient="landscape"/>
          <w:pgMar w:top="1440" w:right="1440" w:bottom="1440" w:left="1440" w:header="709" w:footer="709" w:gutter="0"/>
          <w:cols w:space="708"/>
          <w:docGrid w:linePitch="360"/>
        </w:sectPr>
      </w:pPr>
    </w:p>
    <w:p w14:paraId="59261CEE" w14:textId="3BE576F1" w:rsidR="000F3A7D" w:rsidRDefault="000F3A7D" w:rsidP="00DE6011">
      <w:pPr>
        <w:spacing w:line="264" w:lineRule="atLeast"/>
        <w:textAlignment w:val="baseline"/>
      </w:pPr>
    </w:p>
    <w:p w14:paraId="00782606" w14:textId="595C051E" w:rsidR="00722DE0" w:rsidRDefault="00EF267D" w:rsidP="00EF267D">
      <w:pPr>
        <w:pStyle w:val="Heading2"/>
      </w:pPr>
      <w:bookmarkStart w:id="54" w:name="_Toc31286838"/>
      <w:r>
        <w:t>Data for dry weight before and after digestion</w:t>
      </w:r>
      <w:bookmarkEnd w:id="54"/>
    </w:p>
    <w:tbl>
      <w:tblPr>
        <w:tblW w:w="6820" w:type="dxa"/>
        <w:tblLook w:val="04A0" w:firstRow="1" w:lastRow="0" w:firstColumn="1" w:lastColumn="0" w:noHBand="0" w:noVBand="1"/>
      </w:tblPr>
      <w:tblGrid>
        <w:gridCol w:w="1020"/>
        <w:gridCol w:w="1900"/>
        <w:gridCol w:w="1040"/>
        <w:gridCol w:w="1720"/>
        <w:gridCol w:w="1140"/>
      </w:tblGrid>
      <w:tr w:rsidR="00722DE0" w:rsidRPr="00722DE0" w14:paraId="2D955279" w14:textId="77777777" w:rsidTr="006A28EA">
        <w:trPr>
          <w:trHeight w:val="288"/>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7615D" w14:textId="77777777" w:rsidR="00722DE0" w:rsidRPr="00722DE0" w:rsidRDefault="00722DE0" w:rsidP="006A28EA">
            <w:pPr>
              <w:spacing w:after="0" w:line="240" w:lineRule="auto"/>
              <w:jc w:val="center"/>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Sample ID</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5F3EF491" w14:textId="77777777" w:rsidR="00722DE0" w:rsidRPr="00722DE0" w:rsidRDefault="00722DE0" w:rsidP="006A28EA">
            <w:pPr>
              <w:spacing w:after="0" w:line="240" w:lineRule="auto"/>
              <w:jc w:val="center"/>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Before digestion (average of 3 samples)</w:t>
            </w:r>
          </w:p>
          <w:p w14:paraId="0D394478" w14:textId="77777777" w:rsidR="00722DE0" w:rsidRPr="00722DE0" w:rsidRDefault="00722DE0" w:rsidP="006A28EA">
            <w:pPr>
              <w:spacing w:after="0" w:line="240" w:lineRule="auto"/>
              <w:jc w:val="center"/>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[g]</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69046D08" w14:textId="77777777" w:rsidR="00722DE0" w:rsidRPr="00722DE0" w:rsidRDefault="00722DE0" w:rsidP="006A28EA">
            <w:pPr>
              <w:spacing w:after="0" w:line="240" w:lineRule="auto"/>
              <w:jc w:val="center"/>
              <w:rPr>
                <w:rFonts w:ascii="Calibri" w:eastAsia="Times New Roman" w:hAnsi="Calibri" w:cs="Calibri"/>
                <w:b/>
                <w:bCs/>
                <w:color w:val="000000"/>
                <w:sz w:val="16"/>
                <w:szCs w:val="16"/>
                <w:lang w:eastAsia="en-GB"/>
              </w:rPr>
            </w:pPr>
            <w:proofErr w:type="spellStart"/>
            <w:r w:rsidRPr="00722DE0">
              <w:rPr>
                <w:rFonts w:ascii="Calibri" w:eastAsia="Times New Roman" w:hAnsi="Calibri" w:cs="Calibri"/>
                <w:b/>
                <w:bCs/>
                <w:color w:val="000000"/>
                <w:sz w:val="16"/>
                <w:szCs w:val="16"/>
                <w:lang w:eastAsia="en-GB"/>
              </w:rPr>
              <w:t>Stdev</w:t>
            </w:r>
            <w:proofErr w:type="spellEnd"/>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14:paraId="69D7CA02" w14:textId="77777777" w:rsidR="00722DE0" w:rsidRPr="00722DE0" w:rsidRDefault="00722DE0" w:rsidP="006A28EA">
            <w:pPr>
              <w:spacing w:after="0" w:line="240" w:lineRule="auto"/>
              <w:jc w:val="center"/>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After digestion (average of 3 samples)</w:t>
            </w:r>
          </w:p>
          <w:p w14:paraId="166DA378" w14:textId="77777777" w:rsidR="00722DE0" w:rsidRPr="00722DE0" w:rsidRDefault="00722DE0" w:rsidP="006A28EA">
            <w:pPr>
              <w:spacing w:after="0" w:line="240" w:lineRule="auto"/>
              <w:jc w:val="center"/>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[g]</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0724E5EC" w14:textId="77777777" w:rsidR="00722DE0" w:rsidRPr="00722DE0" w:rsidRDefault="00722DE0" w:rsidP="006A28EA">
            <w:pPr>
              <w:spacing w:after="0" w:line="240" w:lineRule="auto"/>
              <w:jc w:val="center"/>
              <w:rPr>
                <w:rFonts w:ascii="Calibri" w:eastAsia="Times New Roman" w:hAnsi="Calibri" w:cs="Calibri"/>
                <w:b/>
                <w:bCs/>
                <w:color w:val="000000"/>
                <w:sz w:val="16"/>
                <w:szCs w:val="16"/>
                <w:lang w:eastAsia="en-GB"/>
              </w:rPr>
            </w:pPr>
            <w:proofErr w:type="spellStart"/>
            <w:r w:rsidRPr="00722DE0">
              <w:rPr>
                <w:rFonts w:ascii="Calibri" w:eastAsia="Times New Roman" w:hAnsi="Calibri" w:cs="Calibri"/>
                <w:b/>
                <w:bCs/>
                <w:color w:val="000000"/>
                <w:sz w:val="16"/>
                <w:szCs w:val="16"/>
                <w:lang w:eastAsia="en-GB"/>
              </w:rPr>
              <w:t>Stdev</w:t>
            </w:r>
            <w:proofErr w:type="spellEnd"/>
          </w:p>
        </w:tc>
      </w:tr>
      <w:tr w:rsidR="00722DE0" w:rsidRPr="00722DE0" w14:paraId="27D7411D"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5489A739"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901</w:t>
            </w:r>
          </w:p>
        </w:tc>
        <w:tc>
          <w:tcPr>
            <w:tcW w:w="1900" w:type="dxa"/>
            <w:tcBorders>
              <w:top w:val="nil"/>
              <w:left w:val="nil"/>
              <w:bottom w:val="single" w:sz="4" w:space="0" w:color="auto"/>
              <w:right w:val="single" w:sz="4" w:space="0" w:color="auto"/>
            </w:tcBorders>
            <w:shd w:val="clear" w:color="auto" w:fill="auto"/>
            <w:noWrap/>
            <w:vAlign w:val="bottom"/>
            <w:hideMark/>
          </w:tcPr>
          <w:p w14:paraId="3FE1298C"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0.0565</w:t>
            </w:r>
          </w:p>
        </w:tc>
        <w:tc>
          <w:tcPr>
            <w:tcW w:w="1040" w:type="dxa"/>
            <w:tcBorders>
              <w:top w:val="nil"/>
              <w:left w:val="nil"/>
              <w:bottom w:val="single" w:sz="4" w:space="0" w:color="auto"/>
              <w:right w:val="single" w:sz="4" w:space="0" w:color="auto"/>
            </w:tcBorders>
            <w:shd w:val="clear" w:color="auto" w:fill="auto"/>
            <w:noWrap/>
            <w:vAlign w:val="bottom"/>
            <w:hideMark/>
          </w:tcPr>
          <w:p w14:paraId="3C03B2A8"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0.0325</w:t>
            </w:r>
          </w:p>
        </w:tc>
        <w:tc>
          <w:tcPr>
            <w:tcW w:w="1720" w:type="dxa"/>
            <w:tcBorders>
              <w:top w:val="nil"/>
              <w:left w:val="nil"/>
              <w:bottom w:val="single" w:sz="4" w:space="0" w:color="auto"/>
              <w:right w:val="single" w:sz="4" w:space="0" w:color="auto"/>
            </w:tcBorders>
            <w:shd w:val="clear" w:color="auto" w:fill="auto"/>
            <w:noWrap/>
            <w:vAlign w:val="bottom"/>
            <w:hideMark/>
          </w:tcPr>
          <w:p w14:paraId="74E9A5DA"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c>
          <w:tcPr>
            <w:tcW w:w="1140" w:type="dxa"/>
            <w:tcBorders>
              <w:top w:val="nil"/>
              <w:left w:val="nil"/>
              <w:bottom w:val="single" w:sz="4" w:space="0" w:color="auto"/>
              <w:right w:val="single" w:sz="4" w:space="0" w:color="auto"/>
            </w:tcBorders>
            <w:shd w:val="clear" w:color="auto" w:fill="auto"/>
            <w:noWrap/>
            <w:vAlign w:val="bottom"/>
            <w:hideMark/>
          </w:tcPr>
          <w:p w14:paraId="428C9FB2"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r>
      <w:tr w:rsidR="00722DE0" w:rsidRPr="00722DE0" w14:paraId="1E85D46B"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07E9BA06"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902</w:t>
            </w:r>
          </w:p>
        </w:tc>
        <w:tc>
          <w:tcPr>
            <w:tcW w:w="1900" w:type="dxa"/>
            <w:tcBorders>
              <w:top w:val="nil"/>
              <w:left w:val="nil"/>
              <w:bottom w:val="single" w:sz="4" w:space="0" w:color="auto"/>
              <w:right w:val="single" w:sz="4" w:space="0" w:color="auto"/>
            </w:tcBorders>
            <w:shd w:val="clear" w:color="auto" w:fill="auto"/>
            <w:noWrap/>
            <w:vAlign w:val="bottom"/>
            <w:hideMark/>
          </w:tcPr>
          <w:p w14:paraId="2C922C68"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0.2974</w:t>
            </w:r>
          </w:p>
        </w:tc>
        <w:tc>
          <w:tcPr>
            <w:tcW w:w="1040" w:type="dxa"/>
            <w:tcBorders>
              <w:top w:val="nil"/>
              <w:left w:val="nil"/>
              <w:bottom w:val="single" w:sz="4" w:space="0" w:color="auto"/>
              <w:right w:val="single" w:sz="4" w:space="0" w:color="auto"/>
            </w:tcBorders>
            <w:shd w:val="clear" w:color="auto" w:fill="auto"/>
            <w:noWrap/>
            <w:vAlign w:val="bottom"/>
            <w:hideMark/>
          </w:tcPr>
          <w:p w14:paraId="7EBE5C68"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0.1841</w:t>
            </w:r>
          </w:p>
        </w:tc>
        <w:tc>
          <w:tcPr>
            <w:tcW w:w="1720" w:type="dxa"/>
            <w:tcBorders>
              <w:top w:val="nil"/>
              <w:left w:val="nil"/>
              <w:bottom w:val="single" w:sz="4" w:space="0" w:color="auto"/>
              <w:right w:val="single" w:sz="4" w:space="0" w:color="auto"/>
            </w:tcBorders>
            <w:shd w:val="clear" w:color="auto" w:fill="auto"/>
            <w:noWrap/>
            <w:vAlign w:val="bottom"/>
            <w:hideMark/>
          </w:tcPr>
          <w:p w14:paraId="67EBFEAF"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c>
          <w:tcPr>
            <w:tcW w:w="1140" w:type="dxa"/>
            <w:tcBorders>
              <w:top w:val="nil"/>
              <w:left w:val="nil"/>
              <w:bottom w:val="single" w:sz="4" w:space="0" w:color="auto"/>
              <w:right w:val="single" w:sz="4" w:space="0" w:color="auto"/>
            </w:tcBorders>
            <w:shd w:val="clear" w:color="auto" w:fill="auto"/>
            <w:noWrap/>
            <w:vAlign w:val="bottom"/>
            <w:hideMark/>
          </w:tcPr>
          <w:p w14:paraId="639677FB"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r>
      <w:tr w:rsidR="00722DE0" w:rsidRPr="00722DE0" w14:paraId="3AD8D1BA"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0F32C67F"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903</w:t>
            </w:r>
          </w:p>
        </w:tc>
        <w:tc>
          <w:tcPr>
            <w:tcW w:w="1900" w:type="dxa"/>
            <w:tcBorders>
              <w:top w:val="nil"/>
              <w:left w:val="nil"/>
              <w:bottom w:val="single" w:sz="4" w:space="0" w:color="auto"/>
              <w:right w:val="single" w:sz="4" w:space="0" w:color="auto"/>
            </w:tcBorders>
            <w:shd w:val="clear" w:color="auto" w:fill="auto"/>
            <w:noWrap/>
            <w:vAlign w:val="bottom"/>
            <w:hideMark/>
          </w:tcPr>
          <w:p w14:paraId="29F59D67"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0.3468</w:t>
            </w:r>
          </w:p>
        </w:tc>
        <w:tc>
          <w:tcPr>
            <w:tcW w:w="1040" w:type="dxa"/>
            <w:tcBorders>
              <w:top w:val="nil"/>
              <w:left w:val="nil"/>
              <w:bottom w:val="single" w:sz="4" w:space="0" w:color="auto"/>
              <w:right w:val="single" w:sz="4" w:space="0" w:color="auto"/>
            </w:tcBorders>
            <w:shd w:val="clear" w:color="auto" w:fill="auto"/>
            <w:noWrap/>
            <w:vAlign w:val="bottom"/>
            <w:hideMark/>
          </w:tcPr>
          <w:p w14:paraId="4EA432C9"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0.0557</w:t>
            </w:r>
          </w:p>
        </w:tc>
        <w:tc>
          <w:tcPr>
            <w:tcW w:w="1720" w:type="dxa"/>
            <w:tcBorders>
              <w:top w:val="nil"/>
              <w:left w:val="nil"/>
              <w:bottom w:val="single" w:sz="4" w:space="0" w:color="auto"/>
              <w:right w:val="single" w:sz="4" w:space="0" w:color="auto"/>
            </w:tcBorders>
            <w:shd w:val="clear" w:color="auto" w:fill="auto"/>
            <w:noWrap/>
            <w:vAlign w:val="bottom"/>
            <w:hideMark/>
          </w:tcPr>
          <w:p w14:paraId="0C3D35F8"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c>
          <w:tcPr>
            <w:tcW w:w="1140" w:type="dxa"/>
            <w:tcBorders>
              <w:top w:val="nil"/>
              <w:left w:val="nil"/>
              <w:bottom w:val="single" w:sz="4" w:space="0" w:color="auto"/>
              <w:right w:val="single" w:sz="4" w:space="0" w:color="auto"/>
            </w:tcBorders>
            <w:shd w:val="clear" w:color="auto" w:fill="auto"/>
            <w:noWrap/>
            <w:vAlign w:val="bottom"/>
            <w:hideMark/>
          </w:tcPr>
          <w:p w14:paraId="234C229E"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r>
      <w:tr w:rsidR="00722DE0" w:rsidRPr="00722DE0" w14:paraId="3CEC373B"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2AF2AD9B"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904</w:t>
            </w:r>
          </w:p>
        </w:tc>
        <w:tc>
          <w:tcPr>
            <w:tcW w:w="1900" w:type="dxa"/>
            <w:tcBorders>
              <w:top w:val="nil"/>
              <w:left w:val="nil"/>
              <w:bottom w:val="single" w:sz="4" w:space="0" w:color="auto"/>
              <w:right w:val="single" w:sz="4" w:space="0" w:color="auto"/>
            </w:tcBorders>
            <w:shd w:val="clear" w:color="auto" w:fill="auto"/>
            <w:noWrap/>
            <w:vAlign w:val="bottom"/>
            <w:hideMark/>
          </w:tcPr>
          <w:p w14:paraId="3AFACF67"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0.2270</w:t>
            </w:r>
          </w:p>
        </w:tc>
        <w:tc>
          <w:tcPr>
            <w:tcW w:w="1040" w:type="dxa"/>
            <w:tcBorders>
              <w:top w:val="nil"/>
              <w:left w:val="nil"/>
              <w:bottom w:val="single" w:sz="4" w:space="0" w:color="auto"/>
              <w:right w:val="single" w:sz="4" w:space="0" w:color="auto"/>
            </w:tcBorders>
            <w:shd w:val="clear" w:color="auto" w:fill="auto"/>
            <w:noWrap/>
            <w:vAlign w:val="bottom"/>
            <w:hideMark/>
          </w:tcPr>
          <w:p w14:paraId="42F36FD2"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0.0397</w:t>
            </w:r>
          </w:p>
        </w:tc>
        <w:tc>
          <w:tcPr>
            <w:tcW w:w="1720" w:type="dxa"/>
            <w:tcBorders>
              <w:top w:val="nil"/>
              <w:left w:val="nil"/>
              <w:bottom w:val="single" w:sz="4" w:space="0" w:color="auto"/>
              <w:right w:val="single" w:sz="4" w:space="0" w:color="auto"/>
            </w:tcBorders>
            <w:shd w:val="clear" w:color="auto" w:fill="auto"/>
            <w:noWrap/>
            <w:vAlign w:val="bottom"/>
            <w:hideMark/>
          </w:tcPr>
          <w:p w14:paraId="1015971F"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c>
          <w:tcPr>
            <w:tcW w:w="1140" w:type="dxa"/>
            <w:tcBorders>
              <w:top w:val="nil"/>
              <w:left w:val="nil"/>
              <w:bottom w:val="single" w:sz="4" w:space="0" w:color="auto"/>
              <w:right w:val="single" w:sz="4" w:space="0" w:color="auto"/>
            </w:tcBorders>
            <w:shd w:val="clear" w:color="auto" w:fill="auto"/>
            <w:noWrap/>
            <w:vAlign w:val="bottom"/>
            <w:hideMark/>
          </w:tcPr>
          <w:p w14:paraId="27532CD9"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r>
      <w:tr w:rsidR="00722DE0" w:rsidRPr="00722DE0" w14:paraId="58DF03E0"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4D0FA754"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905</w:t>
            </w:r>
          </w:p>
        </w:tc>
        <w:tc>
          <w:tcPr>
            <w:tcW w:w="1900" w:type="dxa"/>
            <w:tcBorders>
              <w:top w:val="nil"/>
              <w:left w:val="nil"/>
              <w:bottom w:val="single" w:sz="4" w:space="0" w:color="auto"/>
              <w:right w:val="single" w:sz="4" w:space="0" w:color="auto"/>
            </w:tcBorders>
            <w:shd w:val="clear" w:color="auto" w:fill="auto"/>
            <w:noWrap/>
            <w:vAlign w:val="bottom"/>
            <w:hideMark/>
          </w:tcPr>
          <w:p w14:paraId="6C9313A2"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0.0292</w:t>
            </w:r>
          </w:p>
        </w:tc>
        <w:tc>
          <w:tcPr>
            <w:tcW w:w="1040" w:type="dxa"/>
            <w:tcBorders>
              <w:top w:val="nil"/>
              <w:left w:val="nil"/>
              <w:bottom w:val="single" w:sz="4" w:space="0" w:color="auto"/>
              <w:right w:val="single" w:sz="4" w:space="0" w:color="auto"/>
            </w:tcBorders>
            <w:shd w:val="clear" w:color="auto" w:fill="auto"/>
            <w:noWrap/>
            <w:vAlign w:val="bottom"/>
            <w:hideMark/>
          </w:tcPr>
          <w:p w14:paraId="6165310D"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0.0049</w:t>
            </w:r>
          </w:p>
        </w:tc>
        <w:tc>
          <w:tcPr>
            <w:tcW w:w="1720" w:type="dxa"/>
            <w:tcBorders>
              <w:top w:val="nil"/>
              <w:left w:val="nil"/>
              <w:bottom w:val="single" w:sz="4" w:space="0" w:color="auto"/>
              <w:right w:val="single" w:sz="4" w:space="0" w:color="auto"/>
            </w:tcBorders>
            <w:shd w:val="clear" w:color="auto" w:fill="auto"/>
            <w:noWrap/>
            <w:vAlign w:val="bottom"/>
            <w:hideMark/>
          </w:tcPr>
          <w:p w14:paraId="02179BAA"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c>
          <w:tcPr>
            <w:tcW w:w="1140" w:type="dxa"/>
            <w:tcBorders>
              <w:top w:val="nil"/>
              <w:left w:val="nil"/>
              <w:bottom w:val="single" w:sz="4" w:space="0" w:color="auto"/>
              <w:right w:val="single" w:sz="4" w:space="0" w:color="auto"/>
            </w:tcBorders>
            <w:shd w:val="clear" w:color="auto" w:fill="auto"/>
            <w:noWrap/>
            <w:vAlign w:val="bottom"/>
            <w:hideMark/>
          </w:tcPr>
          <w:p w14:paraId="5EBB775D"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r>
      <w:tr w:rsidR="00722DE0" w:rsidRPr="00722DE0" w14:paraId="7EE7D715"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7EA49817"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906</w:t>
            </w:r>
          </w:p>
        </w:tc>
        <w:tc>
          <w:tcPr>
            <w:tcW w:w="1900" w:type="dxa"/>
            <w:tcBorders>
              <w:top w:val="nil"/>
              <w:left w:val="nil"/>
              <w:bottom w:val="single" w:sz="4" w:space="0" w:color="auto"/>
              <w:right w:val="single" w:sz="4" w:space="0" w:color="auto"/>
            </w:tcBorders>
            <w:shd w:val="clear" w:color="auto" w:fill="auto"/>
            <w:noWrap/>
            <w:vAlign w:val="bottom"/>
            <w:hideMark/>
          </w:tcPr>
          <w:p w14:paraId="0B6BA3E5"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0.0328</w:t>
            </w:r>
          </w:p>
        </w:tc>
        <w:tc>
          <w:tcPr>
            <w:tcW w:w="1040" w:type="dxa"/>
            <w:tcBorders>
              <w:top w:val="nil"/>
              <w:left w:val="nil"/>
              <w:bottom w:val="single" w:sz="4" w:space="0" w:color="auto"/>
              <w:right w:val="single" w:sz="4" w:space="0" w:color="auto"/>
            </w:tcBorders>
            <w:shd w:val="clear" w:color="auto" w:fill="auto"/>
            <w:noWrap/>
            <w:vAlign w:val="bottom"/>
            <w:hideMark/>
          </w:tcPr>
          <w:p w14:paraId="3B7B2D48"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0.0066</w:t>
            </w:r>
          </w:p>
        </w:tc>
        <w:tc>
          <w:tcPr>
            <w:tcW w:w="1720" w:type="dxa"/>
            <w:tcBorders>
              <w:top w:val="nil"/>
              <w:left w:val="nil"/>
              <w:bottom w:val="single" w:sz="4" w:space="0" w:color="auto"/>
              <w:right w:val="single" w:sz="4" w:space="0" w:color="auto"/>
            </w:tcBorders>
            <w:shd w:val="clear" w:color="auto" w:fill="auto"/>
            <w:noWrap/>
            <w:vAlign w:val="bottom"/>
            <w:hideMark/>
          </w:tcPr>
          <w:p w14:paraId="7F84F99F"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c>
          <w:tcPr>
            <w:tcW w:w="1140" w:type="dxa"/>
            <w:tcBorders>
              <w:top w:val="nil"/>
              <w:left w:val="nil"/>
              <w:bottom w:val="single" w:sz="4" w:space="0" w:color="auto"/>
              <w:right w:val="single" w:sz="4" w:space="0" w:color="auto"/>
            </w:tcBorders>
            <w:shd w:val="clear" w:color="auto" w:fill="auto"/>
            <w:noWrap/>
            <w:vAlign w:val="bottom"/>
            <w:hideMark/>
          </w:tcPr>
          <w:p w14:paraId="2B693A21"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0.0000</w:t>
            </w:r>
          </w:p>
        </w:tc>
      </w:tr>
      <w:tr w:rsidR="00722DE0" w:rsidRPr="00722DE0" w14:paraId="5E8C640C"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1F332B54"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907</w:t>
            </w:r>
          </w:p>
        </w:tc>
        <w:tc>
          <w:tcPr>
            <w:tcW w:w="1900" w:type="dxa"/>
            <w:tcBorders>
              <w:top w:val="nil"/>
              <w:left w:val="nil"/>
              <w:bottom w:val="single" w:sz="4" w:space="0" w:color="auto"/>
              <w:right w:val="single" w:sz="4" w:space="0" w:color="auto"/>
            </w:tcBorders>
            <w:shd w:val="clear" w:color="auto" w:fill="auto"/>
            <w:noWrap/>
            <w:vAlign w:val="bottom"/>
            <w:hideMark/>
          </w:tcPr>
          <w:p w14:paraId="0912022C"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0.0420</w:t>
            </w:r>
          </w:p>
        </w:tc>
        <w:tc>
          <w:tcPr>
            <w:tcW w:w="1040" w:type="dxa"/>
            <w:tcBorders>
              <w:top w:val="nil"/>
              <w:left w:val="nil"/>
              <w:bottom w:val="single" w:sz="4" w:space="0" w:color="auto"/>
              <w:right w:val="single" w:sz="4" w:space="0" w:color="auto"/>
            </w:tcBorders>
            <w:shd w:val="clear" w:color="auto" w:fill="auto"/>
            <w:noWrap/>
            <w:vAlign w:val="bottom"/>
            <w:hideMark/>
          </w:tcPr>
          <w:p w14:paraId="12E9FE7F"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0.0048</w:t>
            </w:r>
          </w:p>
        </w:tc>
        <w:tc>
          <w:tcPr>
            <w:tcW w:w="1720" w:type="dxa"/>
            <w:tcBorders>
              <w:top w:val="nil"/>
              <w:left w:val="nil"/>
              <w:bottom w:val="single" w:sz="4" w:space="0" w:color="auto"/>
              <w:right w:val="single" w:sz="4" w:space="0" w:color="auto"/>
            </w:tcBorders>
            <w:shd w:val="clear" w:color="auto" w:fill="auto"/>
            <w:noWrap/>
            <w:vAlign w:val="bottom"/>
            <w:hideMark/>
          </w:tcPr>
          <w:p w14:paraId="35D4FD91"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0.0015</w:t>
            </w:r>
          </w:p>
        </w:tc>
        <w:tc>
          <w:tcPr>
            <w:tcW w:w="1140" w:type="dxa"/>
            <w:tcBorders>
              <w:top w:val="nil"/>
              <w:left w:val="nil"/>
              <w:bottom w:val="single" w:sz="4" w:space="0" w:color="auto"/>
              <w:right w:val="single" w:sz="4" w:space="0" w:color="auto"/>
            </w:tcBorders>
            <w:shd w:val="clear" w:color="auto" w:fill="auto"/>
            <w:noWrap/>
            <w:vAlign w:val="bottom"/>
            <w:hideMark/>
          </w:tcPr>
          <w:p w14:paraId="47107CB1"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0.0012</w:t>
            </w:r>
          </w:p>
        </w:tc>
      </w:tr>
      <w:tr w:rsidR="00722DE0" w:rsidRPr="00722DE0" w14:paraId="7159C73A"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4AE700B8"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908</w:t>
            </w:r>
          </w:p>
        </w:tc>
        <w:tc>
          <w:tcPr>
            <w:tcW w:w="1900" w:type="dxa"/>
            <w:tcBorders>
              <w:top w:val="nil"/>
              <w:left w:val="nil"/>
              <w:bottom w:val="single" w:sz="4" w:space="0" w:color="auto"/>
              <w:right w:val="single" w:sz="4" w:space="0" w:color="auto"/>
            </w:tcBorders>
            <w:shd w:val="clear" w:color="auto" w:fill="auto"/>
            <w:noWrap/>
            <w:vAlign w:val="bottom"/>
            <w:hideMark/>
          </w:tcPr>
          <w:p w14:paraId="1B135CF3"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0.0440</w:t>
            </w:r>
          </w:p>
        </w:tc>
        <w:tc>
          <w:tcPr>
            <w:tcW w:w="1040" w:type="dxa"/>
            <w:tcBorders>
              <w:top w:val="nil"/>
              <w:left w:val="nil"/>
              <w:bottom w:val="single" w:sz="4" w:space="0" w:color="auto"/>
              <w:right w:val="single" w:sz="4" w:space="0" w:color="auto"/>
            </w:tcBorders>
            <w:shd w:val="clear" w:color="auto" w:fill="auto"/>
            <w:noWrap/>
            <w:vAlign w:val="bottom"/>
            <w:hideMark/>
          </w:tcPr>
          <w:p w14:paraId="50E1A267"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0.0167</w:t>
            </w:r>
          </w:p>
        </w:tc>
        <w:tc>
          <w:tcPr>
            <w:tcW w:w="1720" w:type="dxa"/>
            <w:tcBorders>
              <w:top w:val="nil"/>
              <w:left w:val="nil"/>
              <w:bottom w:val="single" w:sz="4" w:space="0" w:color="auto"/>
              <w:right w:val="single" w:sz="4" w:space="0" w:color="auto"/>
            </w:tcBorders>
            <w:shd w:val="clear" w:color="auto" w:fill="auto"/>
            <w:noWrap/>
            <w:vAlign w:val="bottom"/>
            <w:hideMark/>
          </w:tcPr>
          <w:p w14:paraId="7B20383C"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0.0016</w:t>
            </w:r>
          </w:p>
        </w:tc>
        <w:tc>
          <w:tcPr>
            <w:tcW w:w="1140" w:type="dxa"/>
            <w:tcBorders>
              <w:top w:val="nil"/>
              <w:left w:val="nil"/>
              <w:bottom w:val="single" w:sz="4" w:space="0" w:color="auto"/>
              <w:right w:val="single" w:sz="4" w:space="0" w:color="auto"/>
            </w:tcBorders>
            <w:shd w:val="clear" w:color="auto" w:fill="auto"/>
            <w:noWrap/>
            <w:vAlign w:val="bottom"/>
            <w:hideMark/>
          </w:tcPr>
          <w:p w14:paraId="1E1A4871"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0.0008</w:t>
            </w:r>
          </w:p>
        </w:tc>
      </w:tr>
      <w:tr w:rsidR="00722DE0" w:rsidRPr="00722DE0" w14:paraId="63F9275F"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1C3CF468"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909</w:t>
            </w:r>
          </w:p>
        </w:tc>
        <w:tc>
          <w:tcPr>
            <w:tcW w:w="1900" w:type="dxa"/>
            <w:tcBorders>
              <w:top w:val="nil"/>
              <w:left w:val="nil"/>
              <w:bottom w:val="single" w:sz="4" w:space="0" w:color="auto"/>
              <w:right w:val="single" w:sz="4" w:space="0" w:color="auto"/>
            </w:tcBorders>
            <w:shd w:val="clear" w:color="auto" w:fill="auto"/>
            <w:noWrap/>
            <w:vAlign w:val="bottom"/>
            <w:hideMark/>
          </w:tcPr>
          <w:p w14:paraId="697908D4"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0.0972</w:t>
            </w:r>
          </w:p>
        </w:tc>
        <w:tc>
          <w:tcPr>
            <w:tcW w:w="1040" w:type="dxa"/>
            <w:tcBorders>
              <w:top w:val="nil"/>
              <w:left w:val="nil"/>
              <w:bottom w:val="single" w:sz="4" w:space="0" w:color="auto"/>
              <w:right w:val="single" w:sz="4" w:space="0" w:color="auto"/>
            </w:tcBorders>
            <w:shd w:val="clear" w:color="auto" w:fill="auto"/>
            <w:noWrap/>
            <w:vAlign w:val="bottom"/>
            <w:hideMark/>
          </w:tcPr>
          <w:p w14:paraId="63549F0E"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0.0286</w:t>
            </w:r>
          </w:p>
        </w:tc>
        <w:tc>
          <w:tcPr>
            <w:tcW w:w="1720" w:type="dxa"/>
            <w:tcBorders>
              <w:top w:val="nil"/>
              <w:left w:val="nil"/>
              <w:bottom w:val="single" w:sz="4" w:space="0" w:color="auto"/>
              <w:right w:val="single" w:sz="4" w:space="0" w:color="auto"/>
            </w:tcBorders>
            <w:shd w:val="clear" w:color="auto" w:fill="auto"/>
            <w:noWrap/>
            <w:vAlign w:val="bottom"/>
            <w:hideMark/>
          </w:tcPr>
          <w:p w14:paraId="4066C775"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0.0025</w:t>
            </w:r>
          </w:p>
        </w:tc>
        <w:tc>
          <w:tcPr>
            <w:tcW w:w="1140" w:type="dxa"/>
            <w:tcBorders>
              <w:top w:val="nil"/>
              <w:left w:val="nil"/>
              <w:bottom w:val="single" w:sz="4" w:space="0" w:color="auto"/>
              <w:right w:val="single" w:sz="4" w:space="0" w:color="auto"/>
            </w:tcBorders>
            <w:shd w:val="clear" w:color="auto" w:fill="auto"/>
            <w:noWrap/>
            <w:vAlign w:val="bottom"/>
            <w:hideMark/>
          </w:tcPr>
          <w:p w14:paraId="41FEB882"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0.0009</w:t>
            </w:r>
          </w:p>
        </w:tc>
      </w:tr>
      <w:tr w:rsidR="00722DE0" w:rsidRPr="00722DE0" w14:paraId="52E4AB77"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686840AD"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910</w:t>
            </w:r>
          </w:p>
        </w:tc>
        <w:tc>
          <w:tcPr>
            <w:tcW w:w="1900" w:type="dxa"/>
            <w:tcBorders>
              <w:top w:val="nil"/>
              <w:left w:val="nil"/>
              <w:bottom w:val="single" w:sz="4" w:space="0" w:color="auto"/>
              <w:right w:val="single" w:sz="4" w:space="0" w:color="auto"/>
            </w:tcBorders>
            <w:shd w:val="clear" w:color="auto" w:fill="auto"/>
            <w:noWrap/>
            <w:vAlign w:val="bottom"/>
            <w:hideMark/>
          </w:tcPr>
          <w:p w14:paraId="02860C89"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0.0227</w:t>
            </w:r>
          </w:p>
        </w:tc>
        <w:tc>
          <w:tcPr>
            <w:tcW w:w="1040" w:type="dxa"/>
            <w:tcBorders>
              <w:top w:val="nil"/>
              <w:left w:val="nil"/>
              <w:bottom w:val="single" w:sz="4" w:space="0" w:color="auto"/>
              <w:right w:val="single" w:sz="4" w:space="0" w:color="auto"/>
            </w:tcBorders>
            <w:shd w:val="clear" w:color="auto" w:fill="auto"/>
            <w:noWrap/>
            <w:vAlign w:val="bottom"/>
            <w:hideMark/>
          </w:tcPr>
          <w:p w14:paraId="6B9B9585"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0.0046</w:t>
            </w:r>
          </w:p>
        </w:tc>
        <w:tc>
          <w:tcPr>
            <w:tcW w:w="1720" w:type="dxa"/>
            <w:tcBorders>
              <w:top w:val="nil"/>
              <w:left w:val="nil"/>
              <w:bottom w:val="single" w:sz="4" w:space="0" w:color="auto"/>
              <w:right w:val="single" w:sz="4" w:space="0" w:color="auto"/>
            </w:tcBorders>
            <w:shd w:val="clear" w:color="auto" w:fill="auto"/>
            <w:noWrap/>
            <w:vAlign w:val="bottom"/>
            <w:hideMark/>
          </w:tcPr>
          <w:p w14:paraId="4AC40089"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0.0023</w:t>
            </w:r>
          </w:p>
        </w:tc>
        <w:tc>
          <w:tcPr>
            <w:tcW w:w="1140" w:type="dxa"/>
            <w:tcBorders>
              <w:top w:val="nil"/>
              <w:left w:val="nil"/>
              <w:bottom w:val="single" w:sz="4" w:space="0" w:color="auto"/>
              <w:right w:val="single" w:sz="4" w:space="0" w:color="auto"/>
            </w:tcBorders>
            <w:shd w:val="clear" w:color="auto" w:fill="auto"/>
            <w:noWrap/>
            <w:vAlign w:val="bottom"/>
            <w:hideMark/>
          </w:tcPr>
          <w:p w14:paraId="5C5563DB"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0.0007</w:t>
            </w:r>
          </w:p>
        </w:tc>
      </w:tr>
      <w:tr w:rsidR="00722DE0" w:rsidRPr="00722DE0" w14:paraId="4A2D00C9"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2992C514"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911</w:t>
            </w:r>
          </w:p>
        </w:tc>
        <w:tc>
          <w:tcPr>
            <w:tcW w:w="1900" w:type="dxa"/>
            <w:tcBorders>
              <w:top w:val="nil"/>
              <w:left w:val="nil"/>
              <w:bottom w:val="single" w:sz="4" w:space="0" w:color="auto"/>
              <w:right w:val="single" w:sz="4" w:space="0" w:color="auto"/>
            </w:tcBorders>
            <w:shd w:val="clear" w:color="auto" w:fill="auto"/>
            <w:noWrap/>
            <w:vAlign w:val="bottom"/>
            <w:hideMark/>
          </w:tcPr>
          <w:p w14:paraId="7E9F69BA"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0.0561</w:t>
            </w:r>
          </w:p>
        </w:tc>
        <w:tc>
          <w:tcPr>
            <w:tcW w:w="1040" w:type="dxa"/>
            <w:tcBorders>
              <w:top w:val="nil"/>
              <w:left w:val="nil"/>
              <w:bottom w:val="single" w:sz="4" w:space="0" w:color="auto"/>
              <w:right w:val="single" w:sz="4" w:space="0" w:color="auto"/>
            </w:tcBorders>
            <w:shd w:val="clear" w:color="auto" w:fill="auto"/>
            <w:noWrap/>
            <w:vAlign w:val="bottom"/>
            <w:hideMark/>
          </w:tcPr>
          <w:p w14:paraId="44A80021"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0.0191</w:t>
            </w:r>
          </w:p>
        </w:tc>
        <w:tc>
          <w:tcPr>
            <w:tcW w:w="1720" w:type="dxa"/>
            <w:tcBorders>
              <w:top w:val="nil"/>
              <w:left w:val="nil"/>
              <w:bottom w:val="single" w:sz="4" w:space="0" w:color="auto"/>
              <w:right w:val="single" w:sz="4" w:space="0" w:color="auto"/>
            </w:tcBorders>
            <w:shd w:val="clear" w:color="auto" w:fill="auto"/>
            <w:noWrap/>
            <w:vAlign w:val="bottom"/>
            <w:hideMark/>
          </w:tcPr>
          <w:p w14:paraId="7C19B9B1"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0.0037</w:t>
            </w:r>
          </w:p>
        </w:tc>
        <w:tc>
          <w:tcPr>
            <w:tcW w:w="1140" w:type="dxa"/>
            <w:tcBorders>
              <w:top w:val="nil"/>
              <w:left w:val="nil"/>
              <w:bottom w:val="single" w:sz="4" w:space="0" w:color="auto"/>
              <w:right w:val="single" w:sz="4" w:space="0" w:color="auto"/>
            </w:tcBorders>
            <w:shd w:val="clear" w:color="auto" w:fill="auto"/>
            <w:noWrap/>
            <w:vAlign w:val="bottom"/>
            <w:hideMark/>
          </w:tcPr>
          <w:p w14:paraId="01F5B4FD"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0.0013</w:t>
            </w:r>
          </w:p>
        </w:tc>
      </w:tr>
      <w:tr w:rsidR="00722DE0" w:rsidRPr="00722DE0" w14:paraId="3203E009"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3B8405AD"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912</w:t>
            </w:r>
          </w:p>
        </w:tc>
        <w:tc>
          <w:tcPr>
            <w:tcW w:w="1900" w:type="dxa"/>
            <w:tcBorders>
              <w:top w:val="nil"/>
              <w:left w:val="nil"/>
              <w:bottom w:val="single" w:sz="4" w:space="0" w:color="auto"/>
              <w:right w:val="single" w:sz="4" w:space="0" w:color="auto"/>
            </w:tcBorders>
            <w:shd w:val="clear" w:color="auto" w:fill="auto"/>
            <w:noWrap/>
            <w:vAlign w:val="bottom"/>
            <w:hideMark/>
          </w:tcPr>
          <w:p w14:paraId="52DA827B"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0.0720</w:t>
            </w:r>
          </w:p>
        </w:tc>
        <w:tc>
          <w:tcPr>
            <w:tcW w:w="1040" w:type="dxa"/>
            <w:tcBorders>
              <w:top w:val="nil"/>
              <w:left w:val="nil"/>
              <w:bottom w:val="single" w:sz="4" w:space="0" w:color="auto"/>
              <w:right w:val="single" w:sz="4" w:space="0" w:color="auto"/>
            </w:tcBorders>
            <w:shd w:val="clear" w:color="auto" w:fill="auto"/>
            <w:noWrap/>
            <w:vAlign w:val="bottom"/>
            <w:hideMark/>
          </w:tcPr>
          <w:p w14:paraId="23CC9136"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0.0197</w:t>
            </w:r>
          </w:p>
        </w:tc>
        <w:tc>
          <w:tcPr>
            <w:tcW w:w="1720" w:type="dxa"/>
            <w:tcBorders>
              <w:top w:val="nil"/>
              <w:left w:val="nil"/>
              <w:bottom w:val="single" w:sz="4" w:space="0" w:color="auto"/>
              <w:right w:val="single" w:sz="4" w:space="0" w:color="auto"/>
            </w:tcBorders>
            <w:shd w:val="clear" w:color="auto" w:fill="auto"/>
            <w:noWrap/>
            <w:vAlign w:val="bottom"/>
            <w:hideMark/>
          </w:tcPr>
          <w:p w14:paraId="79EB8700"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0.0058</w:t>
            </w:r>
          </w:p>
        </w:tc>
        <w:tc>
          <w:tcPr>
            <w:tcW w:w="1140" w:type="dxa"/>
            <w:tcBorders>
              <w:top w:val="nil"/>
              <w:left w:val="nil"/>
              <w:bottom w:val="single" w:sz="4" w:space="0" w:color="auto"/>
              <w:right w:val="single" w:sz="4" w:space="0" w:color="auto"/>
            </w:tcBorders>
            <w:shd w:val="clear" w:color="auto" w:fill="auto"/>
            <w:noWrap/>
            <w:vAlign w:val="bottom"/>
            <w:hideMark/>
          </w:tcPr>
          <w:p w14:paraId="5BA708A7"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0.0025</w:t>
            </w:r>
          </w:p>
        </w:tc>
      </w:tr>
      <w:tr w:rsidR="00722DE0" w:rsidRPr="00722DE0" w14:paraId="5C18ED70"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59B68C4A"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913</w:t>
            </w:r>
          </w:p>
        </w:tc>
        <w:tc>
          <w:tcPr>
            <w:tcW w:w="1900" w:type="dxa"/>
            <w:tcBorders>
              <w:top w:val="nil"/>
              <w:left w:val="nil"/>
              <w:bottom w:val="single" w:sz="4" w:space="0" w:color="auto"/>
              <w:right w:val="single" w:sz="4" w:space="0" w:color="auto"/>
            </w:tcBorders>
            <w:shd w:val="clear" w:color="auto" w:fill="auto"/>
            <w:noWrap/>
            <w:vAlign w:val="bottom"/>
            <w:hideMark/>
          </w:tcPr>
          <w:p w14:paraId="4B30D69D"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0.0315</w:t>
            </w:r>
          </w:p>
        </w:tc>
        <w:tc>
          <w:tcPr>
            <w:tcW w:w="1040" w:type="dxa"/>
            <w:tcBorders>
              <w:top w:val="nil"/>
              <w:left w:val="nil"/>
              <w:bottom w:val="single" w:sz="4" w:space="0" w:color="auto"/>
              <w:right w:val="single" w:sz="4" w:space="0" w:color="auto"/>
            </w:tcBorders>
            <w:shd w:val="clear" w:color="auto" w:fill="auto"/>
            <w:noWrap/>
            <w:vAlign w:val="bottom"/>
            <w:hideMark/>
          </w:tcPr>
          <w:p w14:paraId="2BA615CF"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0.0094</w:t>
            </w:r>
          </w:p>
        </w:tc>
        <w:tc>
          <w:tcPr>
            <w:tcW w:w="1720" w:type="dxa"/>
            <w:tcBorders>
              <w:top w:val="nil"/>
              <w:left w:val="nil"/>
              <w:bottom w:val="single" w:sz="4" w:space="0" w:color="auto"/>
              <w:right w:val="single" w:sz="4" w:space="0" w:color="auto"/>
            </w:tcBorders>
            <w:shd w:val="clear" w:color="auto" w:fill="auto"/>
            <w:noWrap/>
            <w:vAlign w:val="bottom"/>
            <w:hideMark/>
          </w:tcPr>
          <w:p w14:paraId="1D9F78B3"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0.0019</w:t>
            </w:r>
          </w:p>
        </w:tc>
        <w:tc>
          <w:tcPr>
            <w:tcW w:w="1140" w:type="dxa"/>
            <w:tcBorders>
              <w:top w:val="nil"/>
              <w:left w:val="nil"/>
              <w:bottom w:val="single" w:sz="4" w:space="0" w:color="auto"/>
              <w:right w:val="single" w:sz="4" w:space="0" w:color="auto"/>
            </w:tcBorders>
            <w:shd w:val="clear" w:color="auto" w:fill="auto"/>
            <w:noWrap/>
            <w:vAlign w:val="bottom"/>
            <w:hideMark/>
          </w:tcPr>
          <w:p w14:paraId="09E61DFB"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0.0002</w:t>
            </w:r>
          </w:p>
        </w:tc>
      </w:tr>
      <w:tr w:rsidR="00722DE0" w:rsidRPr="00722DE0" w14:paraId="094CC288"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4359D7ED"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914</w:t>
            </w:r>
          </w:p>
        </w:tc>
        <w:tc>
          <w:tcPr>
            <w:tcW w:w="1900" w:type="dxa"/>
            <w:tcBorders>
              <w:top w:val="nil"/>
              <w:left w:val="nil"/>
              <w:bottom w:val="single" w:sz="4" w:space="0" w:color="auto"/>
              <w:right w:val="single" w:sz="4" w:space="0" w:color="auto"/>
            </w:tcBorders>
            <w:shd w:val="clear" w:color="auto" w:fill="auto"/>
            <w:noWrap/>
            <w:vAlign w:val="bottom"/>
            <w:hideMark/>
          </w:tcPr>
          <w:p w14:paraId="68BD6AB3"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0.0465</w:t>
            </w:r>
          </w:p>
        </w:tc>
        <w:tc>
          <w:tcPr>
            <w:tcW w:w="1040" w:type="dxa"/>
            <w:tcBorders>
              <w:top w:val="nil"/>
              <w:left w:val="nil"/>
              <w:bottom w:val="single" w:sz="4" w:space="0" w:color="auto"/>
              <w:right w:val="single" w:sz="4" w:space="0" w:color="auto"/>
            </w:tcBorders>
            <w:shd w:val="clear" w:color="auto" w:fill="auto"/>
            <w:noWrap/>
            <w:vAlign w:val="bottom"/>
            <w:hideMark/>
          </w:tcPr>
          <w:p w14:paraId="45B3396E"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0.0072</w:t>
            </w:r>
          </w:p>
        </w:tc>
        <w:tc>
          <w:tcPr>
            <w:tcW w:w="1720" w:type="dxa"/>
            <w:tcBorders>
              <w:top w:val="nil"/>
              <w:left w:val="nil"/>
              <w:bottom w:val="single" w:sz="4" w:space="0" w:color="auto"/>
              <w:right w:val="single" w:sz="4" w:space="0" w:color="auto"/>
            </w:tcBorders>
            <w:shd w:val="clear" w:color="auto" w:fill="auto"/>
            <w:noWrap/>
            <w:vAlign w:val="bottom"/>
            <w:hideMark/>
          </w:tcPr>
          <w:p w14:paraId="07AF1A17"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0.0047</w:t>
            </w:r>
          </w:p>
        </w:tc>
        <w:tc>
          <w:tcPr>
            <w:tcW w:w="1140" w:type="dxa"/>
            <w:tcBorders>
              <w:top w:val="nil"/>
              <w:left w:val="nil"/>
              <w:bottom w:val="single" w:sz="4" w:space="0" w:color="auto"/>
              <w:right w:val="single" w:sz="4" w:space="0" w:color="auto"/>
            </w:tcBorders>
            <w:shd w:val="clear" w:color="auto" w:fill="auto"/>
            <w:noWrap/>
            <w:vAlign w:val="bottom"/>
            <w:hideMark/>
          </w:tcPr>
          <w:p w14:paraId="638891C3"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0.0006</w:t>
            </w:r>
          </w:p>
        </w:tc>
      </w:tr>
      <w:tr w:rsidR="00722DE0" w:rsidRPr="00722DE0" w14:paraId="7289A61B"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60CF82F7"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915</w:t>
            </w:r>
          </w:p>
        </w:tc>
        <w:tc>
          <w:tcPr>
            <w:tcW w:w="1900" w:type="dxa"/>
            <w:tcBorders>
              <w:top w:val="nil"/>
              <w:left w:val="nil"/>
              <w:bottom w:val="single" w:sz="4" w:space="0" w:color="auto"/>
              <w:right w:val="single" w:sz="4" w:space="0" w:color="auto"/>
            </w:tcBorders>
            <w:shd w:val="clear" w:color="auto" w:fill="auto"/>
            <w:noWrap/>
            <w:vAlign w:val="bottom"/>
            <w:hideMark/>
          </w:tcPr>
          <w:p w14:paraId="13E03A57"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0.0277</w:t>
            </w:r>
          </w:p>
        </w:tc>
        <w:tc>
          <w:tcPr>
            <w:tcW w:w="1040" w:type="dxa"/>
            <w:tcBorders>
              <w:top w:val="nil"/>
              <w:left w:val="nil"/>
              <w:bottom w:val="single" w:sz="4" w:space="0" w:color="auto"/>
              <w:right w:val="single" w:sz="4" w:space="0" w:color="auto"/>
            </w:tcBorders>
            <w:shd w:val="clear" w:color="auto" w:fill="auto"/>
            <w:noWrap/>
            <w:vAlign w:val="bottom"/>
            <w:hideMark/>
          </w:tcPr>
          <w:p w14:paraId="1C2AD1B5"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0.0147</w:t>
            </w:r>
          </w:p>
        </w:tc>
        <w:tc>
          <w:tcPr>
            <w:tcW w:w="1720" w:type="dxa"/>
            <w:tcBorders>
              <w:top w:val="nil"/>
              <w:left w:val="nil"/>
              <w:bottom w:val="single" w:sz="4" w:space="0" w:color="auto"/>
              <w:right w:val="single" w:sz="4" w:space="0" w:color="auto"/>
            </w:tcBorders>
            <w:shd w:val="clear" w:color="auto" w:fill="auto"/>
            <w:noWrap/>
            <w:vAlign w:val="bottom"/>
            <w:hideMark/>
          </w:tcPr>
          <w:p w14:paraId="31BBC5C7"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0.0075</w:t>
            </w:r>
          </w:p>
        </w:tc>
        <w:tc>
          <w:tcPr>
            <w:tcW w:w="1140" w:type="dxa"/>
            <w:tcBorders>
              <w:top w:val="nil"/>
              <w:left w:val="nil"/>
              <w:bottom w:val="single" w:sz="4" w:space="0" w:color="auto"/>
              <w:right w:val="single" w:sz="4" w:space="0" w:color="auto"/>
            </w:tcBorders>
            <w:shd w:val="clear" w:color="auto" w:fill="auto"/>
            <w:noWrap/>
            <w:vAlign w:val="bottom"/>
            <w:hideMark/>
          </w:tcPr>
          <w:p w14:paraId="0B9F1F8A"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0.0010</w:t>
            </w:r>
          </w:p>
        </w:tc>
      </w:tr>
      <w:tr w:rsidR="00722DE0" w:rsidRPr="00722DE0" w14:paraId="30EF8D4F"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25B643C2"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916</w:t>
            </w:r>
          </w:p>
        </w:tc>
        <w:tc>
          <w:tcPr>
            <w:tcW w:w="1900" w:type="dxa"/>
            <w:tcBorders>
              <w:top w:val="nil"/>
              <w:left w:val="nil"/>
              <w:bottom w:val="single" w:sz="4" w:space="0" w:color="auto"/>
              <w:right w:val="single" w:sz="4" w:space="0" w:color="auto"/>
            </w:tcBorders>
            <w:shd w:val="clear" w:color="auto" w:fill="auto"/>
            <w:noWrap/>
            <w:vAlign w:val="bottom"/>
            <w:hideMark/>
          </w:tcPr>
          <w:p w14:paraId="5C523D52"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0.0435</w:t>
            </w:r>
          </w:p>
        </w:tc>
        <w:tc>
          <w:tcPr>
            <w:tcW w:w="1040" w:type="dxa"/>
            <w:tcBorders>
              <w:top w:val="nil"/>
              <w:left w:val="nil"/>
              <w:bottom w:val="single" w:sz="4" w:space="0" w:color="auto"/>
              <w:right w:val="single" w:sz="4" w:space="0" w:color="auto"/>
            </w:tcBorders>
            <w:shd w:val="clear" w:color="auto" w:fill="auto"/>
            <w:noWrap/>
            <w:vAlign w:val="bottom"/>
            <w:hideMark/>
          </w:tcPr>
          <w:p w14:paraId="5A075671"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0.0236</w:t>
            </w:r>
          </w:p>
        </w:tc>
        <w:tc>
          <w:tcPr>
            <w:tcW w:w="1720" w:type="dxa"/>
            <w:tcBorders>
              <w:top w:val="nil"/>
              <w:left w:val="nil"/>
              <w:bottom w:val="single" w:sz="4" w:space="0" w:color="auto"/>
              <w:right w:val="single" w:sz="4" w:space="0" w:color="auto"/>
            </w:tcBorders>
            <w:shd w:val="clear" w:color="auto" w:fill="auto"/>
            <w:noWrap/>
            <w:vAlign w:val="bottom"/>
            <w:hideMark/>
          </w:tcPr>
          <w:p w14:paraId="668C1D37"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0.0085</w:t>
            </w:r>
          </w:p>
        </w:tc>
        <w:tc>
          <w:tcPr>
            <w:tcW w:w="1140" w:type="dxa"/>
            <w:tcBorders>
              <w:top w:val="nil"/>
              <w:left w:val="nil"/>
              <w:bottom w:val="single" w:sz="4" w:space="0" w:color="auto"/>
              <w:right w:val="single" w:sz="4" w:space="0" w:color="auto"/>
            </w:tcBorders>
            <w:shd w:val="clear" w:color="auto" w:fill="auto"/>
            <w:noWrap/>
            <w:vAlign w:val="bottom"/>
            <w:hideMark/>
          </w:tcPr>
          <w:p w14:paraId="2849C3F6"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0.0021</w:t>
            </w:r>
          </w:p>
        </w:tc>
      </w:tr>
      <w:tr w:rsidR="00722DE0" w:rsidRPr="00722DE0" w14:paraId="729F49D8"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710CDA7A"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917</w:t>
            </w:r>
          </w:p>
        </w:tc>
        <w:tc>
          <w:tcPr>
            <w:tcW w:w="1900" w:type="dxa"/>
            <w:tcBorders>
              <w:top w:val="nil"/>
              <w:left w:val="nil"/>
              <w:bottom w:val="single" w:sz="4" w:space="0" w:color="auto"/>
              <w:right w:val="single" w:sz="4" w:space="0" w:color="auto"/>
            </w:tcBorders>
            <w:shd w:val="clear" w:color="auto" w:fill="auto"/>
            <w:noWrap/>
            <w:vAlign w:val="bottom"/>
            <w:hideMark/>
          </w:tcPr>
          <w:p w14:paraId="15265ECD"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0.3144</w:t>
            </w:r>
          </w:p>
        </w:tc>
        <w:tc>
          <w:tcPr>
            <w:tcW w:w="1040" w:type="dxa"/>
            <w:tcBorders>
              <w:top w:val="nil"/>
              <w:left w:val="nil"/>
              <w:bottom w:val="single" w:sz="4" w:space="0" w:color="auto"/>
              <w:right w:val="single" w:sz="4" w:space="0" w:color="auto"/>
            </w:tcBorders>
            <w:shd w:val="clear" w:color="auto" w:fill="auto"/>
            <w:noWrap/>
            <w:vAlign w:val="bottom"/>
            <w:hideMark/>
          </w:tcPr>
          <w:p w14:paraId="7C0FA846"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0.1101</w:t>
            </w:r>
          </w:p>
        </w:tc>
        <w:tc>
          <w:tcPr>
            <w:tcW w:w="1720" w:type="dxa"/>
            <w:tcBorders>
              <w:top w:val="nil"/>
              <w:left w:val="nil"/>
              <w:bottom w:val="single" w:sz="4" w:space="0" w:color="auto"/>
              <w:right w:val="single" w:sz="4" w:space="0" w:color="auto"/>
            </w:tcBorders>
            <w:shd w:val="clear" w:color="auto" w:fill="auto"/>
            <w:noWrap/>
            <w:vAlign w:val="bottom"/>
            <w:hideMark/>
          </w:tcPr>
          <w:p w14:paraId="7FB78268"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0.0394</w:t>
            </w:r>
          </w:p>
        </w:tc>
        <w:tc>
          <w:tcPr>
            <w:tcW w:w="1140" w:type="dxa"/>
            <w:tcBorders>
              <w:top w:val="nil"/>
              <w:left w:val="nil"/>
              <w:bottom w:val="single" w:sz="4" w:space="0" w:color="auto"/>
              <w:right w:val="single" w:sz="4" w:space="0" w:color="auto"/>
            </w:tcBorders>
            <w:shd w:val="clear" w:color="auto" w:fill="auto"/>
            <w:noWrap/>
            <w:vAlign w:val="bottom"/>
            <w:hideMark/>
          </w:tcPr>
          <w:p w14:paraId="3E12CF16"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0.0025</w:t>
            </w:r>
          </w:p>
        </w:tc>
      </w:tr>
      <w:tr w:rsidR="00722DE0" w:rsidRPr="00722DE0" w14:paraId="1D4454E5"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63E0CEEA"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918</w:t>
            </w:r>
          </w:p>
        </w:tc>
        <w:tc>
          <w:tcPr>
            <w:tcW w:w="1900" w:type="dxa"/>
            <w:tcBorders>
              <w:top w:val="nil"/>
              <w:left w:val="nil"/>
              <w:bottom w:val="single" w:sz="4" w:space="0" w:color="auto"/>
              <w:right w:val="single" w:sz="4" w:space="0" w:color="auto"/>
            </w:tcBorders>
            <w:shd w:val="clear" w:color="auto" w:fill="auto"/>
            <w:noWrap/>
            <w:vAlign w:val="bottom"/>
            <w:hideMark/>
          </w:tcPr>
          <w:p w14:paraId="426ED321"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0.0215</w:t>
            </w:r>
          </w:p>
        </w:tc>
        <w:tc>
          <w:tcPr>
            <w:tcW w:w="1040" w:type="dxa"/>
            <w:tcBorders>
              <w:top w:val="nil"/>
              <w:left w:val="nil"/>
              <w:bottom w:val="single" w:sz="4" w:space="0" w:color="auto"/>
              <w:right w:val="single" w:sz="4" w:space="0" w:color="auto"/>
            </w:tcBorders>
            <w:shd w:val="clear" w:color="auto" w:fill="auto"/>
            <w:noWrap/>
            <w:vAlign w:val="bottom"/>
            <w:hideMark/>
          </w:tcPr>
          <w:p w14:paraId="30A676F3"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0.0071</w:t>
            </w:r>
          </w:p>
        </w:tc>
        <w:tc>
          <w:tcPr>
            <w:tcW w:w="1720" w:type="dxa"/>
            <w:tcBorders>
              <w:top w:val="nil"/>
              <w:left w:val="nil"/>
              <w:bottom w:val="single" w:sz="4" w:space="0" w:color="auto"/>
              <w:right w:val="single" w:sz="4" w:space="0" w:color="auto"/>
            </w:tcBorders>
            <w:shd w:val="clear" w:color="auto" w:fill="auto"/>
            <w:noWrap/>
            <w:vAlign w:val="bottom"/>
            <w:hideMark/>
          </w:tcPr>
          <w:p w14:paraId="7D2E1992"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0.0032</w:t>
            </w:r>
          </w:p>
        </w:tc>
        <w:tc>
          <w:tcPr>
            <w:tcW w:w="1140" w:type="dxa"/>
            <w:tcBorders>
              <w:top w:val="nil"/>
              <w:left w:val="nil"/>
              <w:bottom w:val="single" w:sz="4" w:space="0" w:color="auto"/>
              <w:right w:val="single" w:sz="4" w:space="0" w:color="auto"/>
            </w:tcBorders>
            <w:shd w:val="clear" w:color="auto" w:fill="auto"/>
            <w:noWrap/>
            <w:vAlign w:val="bottom"/>
            <w:hideMark/>
          </w:tcPr>
          <w:p w14:paraId="6C97F950"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0.0007</w:t>
            </w:r>
          </w:p>
        </w:tc>
      </w:tr>
      <w:tr w:rsidR="00722DE0" w:rsidRPr="00722DE0" w14:paraId="024D7740"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61799F25"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919</w:t>
            </w:r>
          </w:p>
        </w:tc>
        <w:tc>
          <w:tcPr>
            <w:tcW w:w="1900" w:type="dxa"/>
            <w:tcBorders>
              <w:top w:val="nil"/>
              <w:left w:val="nil"/>
              <w:bottom w:val="single" w:sz="4" w:space="0" w:color="auto"/>
              <w:right w:val="single" w:sz="4" w:space="0" w:color="auto"/>
            </w:tcBorders>
            <w:shd w:val="clear" w:color="auto" w:fill="auto"/>
            <w:noWrap/>
            <w:vAlign w:val="bottom"/>
            <w:hideMark/>
          </w:tcPr>
          <w:p w14:paraId="11DB3300"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0.0706</w:t>
            </w:r>
          </w:p>
        </w:tc>
        <w:tc>
          <w:tcPr>
            <w:tcW w:w="1040" w:type="dxa"/>
            <w:tcBorders>
              <w:top w:val="nil"/>
              <w:left w:val="nil"/>
              <w:bottom w:val="single" w:sz="4" w:space="0" w:color="auto"/>
              <w:right w:val="single" w:sz="4" w:space="0" w:color="auto"/>
            </w:tcBorders>
            <w:shd w:val="clear" w:color="auto" w:fill="auto"/>
            <w:noWrap/>
            <w:vAlign w:val="bottom"/>
            <w:hideMark/>
          </w:tcPr>
          <w:p w14:paraId="21403156"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0.0300</w:t>
            </w:r>
          </w:p>
        </w:tc>
        <w:tc>
          <w:tcPr>
            <w:tcW w:w="1720" w:type="dxa"/>
            <w:tcBorders>
              <w:top w:val="nil"/>
              <w:left w:val="nil"/>
              <w:bottom w:val="single" w:sz="4" w:space="0" w:color="auto"/>
              <w:right w:val="single" w:sz="4" w:space="0" w:color="auto"/>
            </w:tcBorders>
            <w:shd w:val="clear" w:color="auto" w:fill="auto"/>
            <w:noWrap/>
            <w:vAlign w:val="bottom"/>
            <w:hideMark/>
          </w:tcPr>
          <w:p w14:paraId="36B17BC5"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0.0032</w:t>
            </w:r>
          </w:p>
        </w:tc>
        <w:tc>
          <w:tcPr>
            <w:tcW w:w="1140" w:type="dxa"/>
            <w:tcBorders>
              <w:top w:val="nil"/>
              <w:left w:val="nil"/>
              <w:bottom w:val="single" w:sz="4" w:space="0" w:color="auto"/>
              <w:right w:val="single" w:sz="4" w:space="0" w:color="auto"/>
            </w:tcBorders>
            <w:shd w:val="clear" w:color="auto" w:fill="auto"/>
            <w:noWrap/>
            <w:vAlign w:val="bottom"/>
            <w:hideMark/>
          </w:tcPr>
          <w:p w14:paraId="51E61200"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0.0003</w:t>
            </w:r>
          </w:p>
        </w:tc>
      </w:tr>
      <w:tr w:rsidR="00722DE0" w:rsidRPr="00722DE0" w14:paraId="77025EC5"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70E47F47"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920</w:t>
            </w:r>
          </w:p>
        </w:tc>
        <w:tc>
          <w:tcPr>
            <w:tcW w:w="1900" w:type="dxa"/>
            <w:tcBorders>
              <w:top w:val="nil"/>
              <w:left w:val="nil"/>
              <w:bottom w:val="single" w:sz="4" w:space="0" w:color="auto"/>
              <w:right w:val="single" w:sz="4" w:space="0" w:color="auto"/>
            </w:tcBorders>
            <w:shd w:val="clear" w:color="auto" w:fill="auto"/>
            <w:noWrap/>
            <w:vAlign w:val="bottom"/>
            <w:hideMark/>
          </w:tcPr>
          <w:p w14:paraId="08F3CD5F"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0.0237</w:t>
            </w:r>
          </w:p>
        </w:tc>
        <w:tc>
          <w:tcPr>
            <w:tcW w:w="1040" w:type="dxa"/>
            <w:tcBorders>
              <w:top w:val="nil"/>
              <w:left w:val="nil"/>
              <w:bottom w:val="single" w:sz="4" w:space="0" w:color="auto"/>
              <w:right w:val="single" w:sz="4" w:space="0" w:color="auto"/>
            </w:tcBorders>
            <w:shd w:val="clear" w:color="auto" w:fill="auto"/>
            <w:noWrap/>
            <w:vAlign w:val="bottom"/>
            <w:hideMark/>
          </w:tcPr>
          <w:p w14:paraId="0C1A6266"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0.0018</w:t>
            </w:r>
          </w:p>
        </w:tc>
        <w:tc>
          <w:tcPr>
            <w:tcW w:w="1720" w:type="dxa"/>
            <w:tcBorders>
              <w:top w:val="nil"/>
              <w:left w:val="nil"/>
              <w:bottom w:val="single" w:sz="4" w:space="0" w:color="auto"/>
              <w:right w:val="single" w:sz="4" w:space="0" w:color="auto"/>
            </w:tcBorders>
            <w:shd w:val="clear" w:color="auto" w:fill="auto"/>
            <w:noWrap/>
            <w:vAlign w:val="bottom"/>
            <w:hideMark/>
          </w:tcPr>
          <w:p w14:paraId="6B3D8EF6"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0.0064</w:t>
            </w:r>
          </w:p>
        </w:tc>
        <w:tc>
          <w:tcPr>
            <w:tcW w:w="1140" w:type="dxa"/>
            <w:tcBorders>
              <w:top w:val="nil"/>
              <w:left w:val="nil"/>
              <w:bottom w:val="single" w:sz="4" w:space="0" w:color="auto"/>
              <w:right w:val="single" w:sz="4" w:space="0" w:color="auto"/>
            </w:tcBorders>
            <w:shd w:val="clear" w:color="auto" w:fill="auto"/>
            <w:noWrap/>
            <w:vAlign w:val="bottom"/>
            <w:hideMark/>
          </w:tcPr>
          <w:p w14:paraId="33A25E24"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0.0007</w:t>
            </w:r>
          </w:p>
        </w:tc>
      </w:tr>
      <w:tr w:rsidR="00722DE0" w:rsidRPr="00722DE0" w14:paraId="027F4689"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30FAA7A6"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921</w:t>
            </w:r>
          </w:p>
        </w:tc>
        <w:tc>
          <w:tcPr>
            <w:tcW w:w="1900" w:type="dxa"/>
            <w:tcBorders>
              <w:top w:val="nil"/>
              <w:left w:val="nil"/>
              <w:bottom w:val="single" w:sz="4" w:space="0" w:color="auto"/>
              <w:right w:val="single" w:sz="4" w:space="0" w:color="auto"/>
            </w:tcBorders>
            <w:shd w:val="clear" w:color="auto" w:fill="auto"/>
            <w:noWrap/>
            <w:vAlign w:val="center"/>
            <w:hideMark/>
          </w:tcPr>
          <w:p w14:paraId="1AFE5D5B"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0.0753</w:t>
            </w:r>
          </w:p>
        </w:tc>
        <w:tc>
          <w:tcPr>
            <w:tcW w:w="1040" w:type="dxa"/>
            <w:tcBorders>
              <w:top w:val="nil"/>
              <w:left w:val="nil"/>
              <w:bottom w:val="single" w:sz="4" w:space="0" w:color="auto"/>
              <w:right w:val="single" w:sz="4" w:space="0" w:color="auto"/>
            </w:tcBorders>
            <w:shd w:val="clear" w:color="auto" w:fill="auto"/>
            <w:noWrap/>
            <w:vAlign w:val="bottom"/>
            <w:hideMark/>
          </w:tcPr>
          <w:p w14:paraId="2B501B91"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0.0131</w:t>
            </w:r>
          </w:p>
        </w:tc>
        <w:tc>
          <w:tcPr>
            <w:tcW w:w="1720" w:type="dxa"/>
            <w:tcBorders>
              <w:top w:val="nil"/>
              <w:left w:val="nil"/>
              <w:bottom w:val="single" w:sz="4" w:space="0" w:color="auto"/>
              <w:right w:val="single" w:sz="4" w:space="0" w:color="auto"/>
            </w:tcBorders>
            <w:shd w:val="clear" w:color="auto" w:fill="auto"/>
            <w:noWrap/>
            <w:vAlign w:val="bottom"/>
            <w:hideMark/>
          </w:tcPr>
          <w:p w14:paraId="3B3E434C"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0.0044</w:t>
            </w:r>
          </w:p>
        </w:tc>
        <w:tc>
          <w:tcPr>
            <w:tcW w:w="1140" w:type="dxa"/>
            <w:tcBorders>
              <w:top w:val="nil"/>
              <w:left w:val="nil"/>
              <w:bottom w:val="single" w:sz="4" w:space="0" w:color="auto"/>
              <w:right w:val="single" w:sz="4" w:space="0" w:color="auto"/>
            </w:tcBorders>
            <w:shd w:val="clear" w:color="auto" w:fill="auto"/>
            <w:noWrap/>
            <w:vAlign w:val="bottom"/>
            <w:hideMark/>
          </w:tcPr>
          <w:p w14:paraId="5EA8883C"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0.0004</w:t>
            </w:r>
          </w:p>
        </w:tc>
      </w:tr>
      <w:tr w:rsidR="00722DE0" w:rsidRPr="00722DE0" w14:paraId="719CEB9F" w14:textId="77777777" w:rsidTr="006A28EA">
        <w:trPr>
          <w:trHeight w:val="288"/>
        </w:trPr>
        <w:tc>
          <w:tcPr>
            <w:tcW w:w="1020" w:type="dxa"/>
            <w:tcBorders>
              <w:top w:val="nil"/>
              <w:left w:val="single" w:sz="4" w:space="0" w:color="auto"/>
              <w:bottom w:val="single" w:sz="4" w:space="0" w:color="auto"/>
              <w:right w:val="single" w:sz="4" w:space="0" w:color="auto"/>
            </w:tcBorders>
            <w:shd w:val="clear" w:color="auto" w:fill="auto"/>
            <w:vAlign w:val="center"/>
            <w:hideMark/>
          </w:tcPr>
          <w:p w14:paraId="67C195FD" w14:textId="77777777" w:rsidR="00722DE0" w:rsidRPr="00722DE0" w:rsidRDefault="00722DE0" w:rsidP="006A28EA">
            <w:pPr>
              <w:spacing w:after="0" w:line="240" w:lineRule="auto"/>
              <w:jc w:val="right"/>
              <w:rPr>
                <w:rFonts w:ascii="Calibri" w:eastAsia="Times New Roman" w:hAnsi="Calibri" w:cs="Calibri"/>
                <w:b/>
                <w:bCs/>
                <w:color w:val="000000"/>
                <w:sz w:val="16"/>
                <w:szCs w:val="16"/>
                <w:lang w:eastAsia="en-GB"/>
              </w:rPr>
            </w:pPr>
            <w:r w:rsidRPr="00722DE0">
              <w:rPr>
                <w:rFonts w:ascii="Calibri" w:eastAsia="Times New Roman" w:hAnsi="Calibri" w:cs="Calibri"/>
                <w:b/>
                <w:bCs/>
                <w:color w:val="000000"/>
                <w:sz w:val="16"/>
                <w:szCs w:val="16"/>
                <w:lang w:eastAsia="en-GB"/>
              </w:rPr>
              <w:t>922</w:t>
            </w:r>
          </w:p>
        </w:tc>
        <w:tc>
          <w:tcPr>
            <w:tcW w:w="1900" w:type="dxa"/>
            <w:tcBorders>
              <w:top w:val="nil"/>
              <w:left w:val="nil"/>
              <w:bottom w:val="single" w:sz="4" w:space="0" w:color="auto"/>
              <w:right w:val="single" w:sz="4" w:space="0" w:color="auto"/>
            </w:tcBorders>
            <w:shd w:val="clear" w:color="auto" w:fill="auto"/>
            <w:noWrap/>
            <w:vAlign w:val="center"/>
            <w:hideMark/>
          </w:tcPr>
          <w:p w14:paraId="08A3E8CD"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0.0383</w:t>
            </w:r>
          </w:p>
        </w:tc>
        <w:tc>
          <w:tcPr>
            <w:tcW w:w="1040" w:type="dxa"/>
            <w:tcBorders>
              <w:top w:val="nil"/>
              <w:left w:val="nil"/>
              <w:bottom w:val="single" w:sz="4" w:space="0" w:color="auto"/>
              <w:right w:val="single" w:sz="4" w:space="0" w:color="auto"/>
            </w:tcBorders>
            <w:shd w:val="clear" w:color="auto" w:fill="auto"/>
            <w:noWrap/>
            <w:vAlign w:val="bottom"/>
            <w:hideMark/>
          </w:tcPr>
          <w:p w14:paraId="1326BB72"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0.0056</w:t>
            </w:r>
          </w:p>
        </w:tc>
        <w:tc>
          <w:tcPr>
            <w:tcW w:w="1720" w:type="dxa"/>
            <w:tcBorders>
              <w:top w:val="nil"/>
              <w:left w:val="nil"/>
              <w:bottom w:val="single" w:sz="4" w:space="0" w:color="auto"/>
              <w:right w:val="single" w:sz="4" w:space="0" w:color="auto"/>
            </w:tcBorders>
            <w:shd w:val="clear" w:color="auto" w:fill="auto"/>
            <w:noWrap/>
            <w:vAlign w:val="bottom"/>
            <w:hideMark/>
          </w:tcPr>
          <w:p w14:paraId="4FF1B604" w14:textId="77777777" w:rsidR="00722DE0" w:rsidRPr="00722DE0" w:rsidRDefault="00722DE0" w:rsidP="006A28EA">
            <w:pPr>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0.0037</w:t>
            </w:r>
          </w:p>
        </w:tc>
        <w:tc>
          <w:tcPr>
            <w:tcW w:w="1140" w:type="dxa"/>
            <w:tcBorders>
              <w:top w:val="nil"/>
              <w:left w:val="nil"/>
              <w:bottom w:val="single" w:sz="4" w:space="0" w:color="auto"/>
              <w:right w:val="single" w:sz="4" w:space="0" w:color="auto"/>
            </w:tcBorders>
            <w:shd w:val="clear" w:color="auto" w:fill="auto"/>
            <w:noWrap/>
            <w:vAlign w:val="bottom"/>
            <w:hideMark/>
          </w:tcPr>
          <w:p w14:paraId="06E09ABD" w14:textId="77777777" w:rsidR="00722DE0" w:rsidRPr="00722DE0" w:rsidRDefault="00722DE0" w:rsidP="00722DE0">
            <w:pPr>
              <w:keepNext/>
              <w:spacing w:after="0" w:line="240" w:lineRule="auto"/>
              <w:jc w:val="right"/>
              <w:rPr>
                <w:rFonts w:ascii="Calibri" w:eastAsia="Times New Roman" w:hAnsi="Calibri" w:cs="Calibri"/>
                <w:color w:val="000000"/>
                <w:sz w:val="16"/>
                <w:szCs w:val="16"/>
                <w:lang w:eastAsia="en-GB"/>
              </w:rPr>
            </w:pPr>
            <w:r w:rsidRPr="00722DE0">
              <w:rPr>
                <w:rFonts w:ascii="Calibri" w:eastAsia="Times New Roman" w:hAnsi="Calibri" w:cs="Calibri"/>
                <w:color w:val="000000"/>
                <w:sz w:val="16"/>
                <w:szCs w:val="16"/>
                <w:lang w:eastAsia="en-GB"/>
              </w:rPr>
              <w:t>0.0004</w:t>
            </w:r>
          </w:p>
        </w:tc>
      </w:tr>
    </w:tbl>
    <w:p w14:paraId="7DFA255C" w14:textId="76C86CA4" w:rsidR="000F3A7D" w:rsidRDefault="00722DE0" w:rsidP="00722DE0">
      <w:pPr>
        <w:pStyle w:val="Caption"/>
      </w:pPr>
      <w:r>
        <w:t xml:space="preserve">Table </w:t>
      </w:r>
      <w:fldSimple w:instr=" SEQ Table \* ARABIC ">
        <w:r w:rsidR="002C5F15">
          <w:rPr>
            <w:noProof/>
          </w:rPr>
          <w:t>8</w:t>
        </w:r>
      </w:fldSimple>
      <w:r>
        <w:t>: Data for dry weight before and after digestion</w:t>
      </w:r>
    </w:p>
    <w:p w14:paraId="3A1FF03C" w14:textId="77777777" w:rsidR="00EF267D" w:rsidRDefault="00EF267D" w:rsidP="00EF267D">
      <w:pPr>
        <w:pStyle w:val="Heading2"/>
      </w:pPr>
      <w:bookmarkStart w:id="55" w:name="_Toc31286839"/>
      <w:r>
        <w:t>Data for efficiency of digestion</w:t>
      </w:r>
      <w:bookmarkEnd w:id="55"/>
    </w:p>
    <w:tbl>
      <w:tblPr>
        <w:tblStyle w:val="TableGrid"/>
        <w:tblW w:w="9518" w:type="dxa"/>
        <w:tblLook w:val="04A0" w:firstRow="1" w:lastRow="0" w:firstColumn="1" w:lastColumn="0" w:noHBand="0" w:noVBand="1"/>
      </w:tblPr>
      <w:tblGrid>
        <w:gridCol w:w="866"/>
        <w:gridCol w:w="1441"/>
        <w:gridCol w:w="1441"/>
        <w:gridCol w:w="1029"/>
        <w:gridCol w:w="840"/>
        <w:gridCol w:w="1029"/>
        <w:gridCol w:w="814"/>
        <w:gridCol w:w="940"/>
        <w:gridCol w:w="1118"/>
      </w:tblGrid>
      <w:tr w:rsidR="005B2AEF" w:rsidRPr="00C06C5B" w14:paraId="3061C195" w14:textId="77777777" w:rsidTr="00EF267D">
        <w:trPr>
          <w:trHeight w:val="450"/>
        </w:trPr>
        <w:tc>
          <w:tcPr>
            <w:tcW w:w="866" w:type="dxa"/>
            <w:vMerge w:val="restart"/>
            <w:noWrap/>
            <w:hideMark/>
          </w:tcPr>
          <w:p w14:paraId="29D8B84B" w14:textId="77777777" w:rsidR="005B2AEF" w:rsidRPr="00C06C5B" w:rsidRDefault="005B2AEF" w:rsidP="006A28EA">
            <w:pPr>
              <w:rPr>
                <w:sz w:val="16"/>
                <w:szCs w:val="16"/>
              </w:rPr>
            </w:pPr>
            <w:r w:rsidRPr="00C06C5B">
              <w:rPr>
                <w:sz w:val="16"/>
                <w:szCs w:val="16"/>
              </w:rPr>
              <w:t>Sample ID</w:t>
            </w:r>
          </w:p>
        </w:tc>
        <w:tc>
          <w:tcPr>
            <w:tcW w:w="1441" w:type="dxa"/>
            <w:vMerge w:val="restart"/>
            <w:noWrap/>
            <w:hideMark/>
          </w:tcPr>
          <w:p w14:paraId="7A22DDEC" w14:textId="77777777" w:rsidR="005B2AEF" w:rsidRPr="00C06C5B" w:rsidRDefault="005B2AEF" w:rsidP="006A28EA">
            <w:pPr>
              <w:rPr>
                <w:sz w:val="16"/>
                <w:szCs w:val="16"/>
              </w:rPr>
            </w:pPr>
            <w:r w:rsidRPr="00C06C5B">
              <w:rPr>
                <w:sz w:val="16"/>
                <w:szCs w:val="16"/>
              </w:rPr>
              <w:t>Replicate</w:t>
            </w:r>
          </w:p>
        </w:tc>
        <w:tc>
          <w:tcPr>
            <w:tcW w:w="1441" w:type="dxa"/>
            <w:vMerge w:val="restart"/>
            <w:noWrap/>
            <w:hideMark/>
          </w:tcPr>
          <w:p w14:paraId="26A8AE48" w14:textId="77777777" w:rsidR="005B2AEF" w:rsidRPr="00C06C5B" w:rsidRDefault="005B2AEF" w:rsidP="006A28EA">
            <w:pPr>
              <w:rPr>
                <w:sz w:val="16"/>
                <w:szCs w:val="16"/>
              </w:rPr>
            </w:pPr>
            <w:r w:rsidRPr="00C06C5B">
              <w:rPr>
                <w:sz w:val="16"/>
                <w:szCs w:val="16"/>
              </w:rPr>
              <w:t>Filter type</w:t>
            </w:r>
          </w:p>
        </w:tc>
        <w:tc>
          <w:tcPr>
            <w:tcW w:w="1029" w:type="dxa"/>
            <w:vMerge w:val="restart"/>
            <w:hideMark/>
          </w:tcPr>
          <w:p w14:paraId="3032CA43" w14:textId="77777777" w:rsidR="005B2AEF" w:rsidRPr="00C06C5B" w:rsidRDefault="005B2AEF" w:rsidP="006A28EA">
            <w:pPr>
              <w:rPr>
                <w:sz w:val="16"/>
                <w:szCs w:val="16"/>
              </w:rPr>
            </w:pPr>
            <w:r w:rsidRPr="00C06C5B">
              <w:rPr>
                <w:sz w:val="16"/>
                <w:szCs w:val="16"/>
              </w:rPr>
              <w:t>debris after digestion [g] incl. tare</w:t>
            </w:r>
          </w:p>
        </w:tc>
        <w:tc>
          <w:tcPr>
            <w:tcW w:w="840" w:type="dxa"/>
            <w:vMerge w:val="restart"/>
            <w:hideMark/>
          </w:tcPr>
          <w:p w14:paraId="27863878" w14:textId="77777777" w:rsidR="005B2AEF" w:rsidRPr="00C06C5B" w:rsidRDefault="005B2AEF" w:rsidP="006A28EA">
            <w:pPr>
              <w:rPr>
                <w:sz w:val="16"/>
                <w:szCs w:val="16"/>
              </w:rPr>
            </w:pPr>
            <w:r w:rsidRPr="00C06C5B">
              <w:rPr>
                <w:sz w:val="16"/>
                <w:szCs w:val="16"/>
              </w:rPr>
              <w:t>tare of filter (average)</w:t>
            </w:r>
          </w:p>
        </w:tc>
        <w:tc>
          <w:tcPr>
            <w:tcW w:w="1029" w:type="dxa"/>
            <w:vMerge w:val="restart"/>
            <w:hideMark/>
          </w:tcPr>
          <w:p w14:paraId="63311C0C" w14:textId="77777777" w:rsidR="005B2AEF" w:rsidRPr="00C06C5B" w:rsidRDefault="005B2AEF" w:rsidP="006A28EA">
            <w:pPr>
              <w:rPr>
                <w:sz w:val="16"/>
                <w:szCs w:val="16"/>
              </w:rPr>
            </w:pPr>
            <w:r w:rsidRPr="00C06C5B">
              <w:rPr>
                <w:sz w:val="16"/>
                <w:szCs w:val="16"/>
              </w:rPr>
              <w:t>debris after digestion [g]</w:t>
            </w:r>
          </w:p>
        </w:tc>
        <w:tc>
          <w:tcPr>
            <w:tcW w:w="814" w:type="dxa"/>
            <w:vMerge w:val="restart"/>
            <w:hideMark/>
          </w:tcPr>
          <w:p w14:paraId="6E0DEAFF" w14:textId="77777777" w:rsidR="005B2AEF" w:rsidRPr="00C06C5B" w:rsidRDefault="005B2AEF" w:rsidP="006A28EA">
            <w:pPr>
              <w:rPr>
                <w:sz w:val="16"/>
                <w:szCs w:val="16"/>
              </w:rPr>
            </w:pPr>
            <w:r w:rsidRPr="00C06C5B">
              <w:rPr>
                <w:sz w:val="16"/>
                <w:szCs w:val="16"/>
              </w:rPr>
              <w:t>debris before digestion [g]</w:t>
            </w:r>
          </w:p>
        </w:tc>
        <w:tc>
          <w:tcPr>
            <w:tcW w:w="940" w:type="dxa"/>
            <w:vMerge w:val="restart"/>
            <w:hideMark/>
          </w:tcPr>
          <w:p w14:paraId="26FD3565" w14:textId="77777777" w:rsidR="005B2AEF" w:rsidRPr="00C06C5B" w:rsidRDefault="005B2AEF" w:rsidP="006A28EA">
            <w:pPr>
              <w:rPr>
                <w:sz w:val="16"/>
                <w:szCs w:val="16"/>
              </w:rPr>
            </w:pPr>
            <w:r w:rsidRPr="00C06C5B">
              <w:rPr>
                <w:sz w:val="16"/>
                <w:szCs w:val="16"/>
              </w:rPr>
              <w:t>% left after digestion</w:t>
            </w:r>
          </w:p>
        </w:tc>
        <w:tc>
          <w:tcPr>
            <w:tcW w:w="1118" w:type="dxa"/>
            <w:vMerge w:val="restart"/>
            <w:hideMark/>
          </w:tcPr>
          <w:p w14:paraId="5AF627CD" w14:textId="77777777" w:rsidR="005B2AEF" w:rsidRPr="00C06C5B" w:rsidRDefault="005B2AEF" w:rsidP="006A28EA">
            <w:pPr>
              <w:rPr>
                <w:sz w:val="16"/>
                <w:szCs w:val="16"/>
              </w:rPr>
            </w:pPr>
            <w:r w:rsidRPr="00C06C5B">
              <w:rPr>
                <w:sz w:val="16"/>
                <w:szCs w:val="16"/>
              </w:rPr>
              <w:t>Digestion efficiency [%]</w:t>
            </w:r>
          </w:p>
        </w:tc>
      </w:tr>
      <w:tr w:rsidR="005B2AEF" w:rsidRPr="00C06C5B" w14:paraId="4D5BB200" w14:textId="77777777" w:rsidTr="00EF267D">
        <w:trPr>
          <w:trHeight w:val="450"/>
        </w:trPr>
        <w:tc>
          <w:tcPr>
            <w:tcW w:w="866" w:type="dxa"/>
            <w:vMerge/>
            <w:hideMark/>
          </w:tcPr>
          <w:p w14:paraId="314C505D" w14:textId="77777777" w:rsidR="005B2AEF" w:rsidRPr="00C06C5B" w:rsidRDefault="005B2AEF" w:rsidP="006A28EA">
            <w:pPr>
              <w:rPr>
                <w:sz w:val="16"/>
                <w:szCs w:val="16"/>
              </w:rPr>
            </w:pPr>
          </w:p>
        </w:tc>
        <w:tc>
          <w:tcPr>
            <w:tcW w:w="1441" w:type="dxa"/>
            <w:vMerge/>
            <w:hideMark/>
          </w:tcPr>
          <w:p w14:paraId="57B3D474" w14:textId="77777777" w:rsidR="005B2AEF" w:rsidRPr="00C06C5B" w:rsidRDefault="005B2AEF" w:rsidP="006A28EA">
            <w:pPr>
              <w:rPr>
                <w:sz w:val="16"/>
                <w:szCs w:val="16"/>
              </w:rPr>
            </w:pPr>
          </w:p>
        </w:tc>
        <w:tc>
          <w:tcPr>
            <w:tcW w:w="1441" w:type="dxa"/>
            <w:vMerge/>
            <w:hideMark/>
          </w:tcPr>
          <w:p w14:paraId="28EA49B9" w14:textId="77777777" w:rsidR="005B2AEF" w:rsidRPr="00C06C5B" w:rsidRDefault="005B2AEF" w:rsidP="006A28EA">
            <w:pPr>
              <w:rPr>
                <w:sz w:val="16"/>
                <w:szCs w:val="16"/>
              </w:rPr>
            </w:pPr>
          </w:p>
        </w:tc>
        <w:tc>
          <w:tcPr>
            <w:tcW w:w="1029" w:type="dxa"/>
            <w:vMerge/>
            <w:hideMark/>
          </w:tcPr>
          <w:p w14:paraId="3F1B010B" w14:textId="77777777" w:rsidR="005B2AEF" w:rsidRPr="00C06C5B" w:rsidRDefault="005B2AEF" w:rsidP="006A28EA">
            <w:pPr>
              <w:rPr>
                <w:sz w:val="16"/>
                <w:szCs w:val="16"/>
              </w:rPr>
            </w:pPr>
          </w:p>
        </w:tc>
        <w:tc>
          <w:tcPr>
            <w:tcW w:w="840" w:type="dxa"/>
            <w:vMerge/>
            <w:hideMark/>
          </w:tcPr>
          <w:p w14:paraId="0A03DDBD" w14:textId="77777777" w:rsidR="005B2AEF" w:rsidRPr="00C06C5B" w:rsidRDefault="005B2AEF" w:rsidP="006A28EA">
            <w:pPr>
              <w:rPr>
                <w:sz w:val="16"/>
                <w:szCs w:val="16"/>
              </w:rPr>
            </w:pPr>
          </w:p>
        </w:tc>
        <w:tc>
          <w:tcPr>
            <w:tcW w:w="1029" w:type="dxa"/>
            <w:vMerge/>
            <w:hideMark/>
          </w:tcPr>
          <w:p w14:paraId="515E4DDD" w14:textId="77777777" w:rsidR="005B2AEF" w:rsidRPr="00C06C5B" w:rsidRDefault="005B2AEF" w:rsidP="006A28EA">
            <w:pPr>
              <w:rPr>
                <w:sz w:val="16"/>
                <w:szCs w:val="16"/>
              </w:rPr>
            </w:pPr>
          </w:p>
        </w:tc>
        <w:tc>
          <w:tcPr>
            <w:tcW w:w="814" w:type="dxa"/>
            <w:vMerge/>
            <w:hideMark/>
          </w:tcPr>
          <w:p w14:paraId="29DDE596" w14:textId="77777777" w:rsidR="005B2AEF" w:rsidRPr="00C06C5B" w:rsidRDefault="005B2AEF" w:rsidP="006A28EA">
            <w:pPr>
              <w:rPr>
                <w:sz w:val="16"/>
                <w:szCs w:val="16"/>
              </w:rPr>
            </w:pPr>
          </w:p>
        </w:tc>
        <w:tc>
          <w:tcPr>
            <w:tcW w:w="940" w:type="dxa"/>
            <w:vMerge/>
            <w:hideMark/>
          </w:tcPr>
          <w:p w14:paraId="40BD7E37" w14:textId="77777777" w:rsidR="005B2AEF" w:rsidRPr="00C06C5B" w:rsidRDefault="005B2AEF" w:rsidP="006A28EA">
            <w:pPr>
              <w:rPr>
                <w:sz w:val="16"/>
                <w:szCs w:val="16"/>
              </w:rPr>
            </w:pPr>
          </w:p>
        </w:tc>
        <w:tc>
          <w:tcPr>
            <w:tcW w:w="1118" w:type="dxa"/>
            <w:vMerge/>
            <w:hideMark/>
          </w:tcPr>
          <w:p w14:paraId="409FCBD6" w14:textId="77777777" w:rsidR="005B2AEF" w:rsidRPr="00C06C5B" w:rsidRDefault="005B2AEF" w:rsidP="006A28EA">
            <w:pPr>
              <w:rPr>
                <w:sz w:val="16"/>
                <w:szCs w:val="16"/>
              </w:rPr>
            </w:pPr>
          </w:p>
        </w:tc>
      </w:tr>
      <w:tr w:rsidR="005B2AEF" w:rsidRPr="00C06C5B" w14:paraId="0E7B1C90" w14:textId="77777777" w:rsidTr="00EF267D">
        <w:trPr>
          <w:trHeight w:val="288"/>
        </w:trPr>
        <w:tc>
          <w:tcPr>
            <w:tcW w:w="866" w:type="dxa"/>
            <w:noWrap/>
            <w:hideMark/>
          </w:tcPr>
          <w:p w14:paraId="51C87AFF" w14:textId="77777777" w:rsidR="005B2AEF" w:rsidRPr="00C06C5B" w:rsidRDefault="005B2AEF" w:rsidP="006A28EA">
            <w:pPr>
              <w:rPr>
                <w:sz w:val="16"/>
                <w:szCs w:val="16"/>
              </w:rPr>
            </w:pPr>
            <w:r w:rsidRPr="00C06C5B">
              <w:rPr>
                <w:sz w:val="16"/>
                <w:szCs w:val="16"/>
              </w:rPr>
              <w:t>901</w:t>
            </w:r>
          </w:p>
        </w:tc>
        <w:tc>
          <w:tcPr>
            <w:tcW w:w="1441" w:type="dxa"/>
            <w:noWrap/>
            <w:hideMark/>
          </w:tcPr>
          <w:p w14:paraId="1323700A" w14:textId="77777777" w:rsidR="005B2AEF" w:rsidRPr="00C06C5B" w:rsidRDefault="005B2AEF" w:rsidP="006A28EA">
            <w:pPr>
              <w:rPr>
                <w:sz w:val="16"/>
                <w:szCs w:val="16"/>
              </w:rPr>
            </w:pPr>
            <w:r w:rsidRPr="00C06C5B">
              <w:rPr>
                <w:sz w:val="16"/>
                <w:szCs w:val="16"/>
              </w:rPr>
              <w:t>A</w:t>
            </w:r>
          </w:p>
        </w:tc>
        <w:tc>
          <w:tcPr>
            <w:tcW w:w="1441" w:type="dxa"/>
            <w:noWrap/>
            <w:hideMark/>
          </w:tcPr>
          <w:p w14:paraId="518DFC95" w14:textId="77777777" w:rsidR="005B2AEF" w:rsidRPr="00C06C5B" w:rsidRDefault="005B2AEF" w:rsidP="006A28EA">
            <w:pPr>
              <w:rPr>
                <w:sz w:val="16"/>
                <w:szCs w:val="16"/>
              </w:rPr>
            </w:pPr>
            <w:r w:rsidRPr="00C06C5B">
              <w:rPr>
                <w:sz w:val="16"/>
                <w:szCs w:val="16"/>
              </w:rPr>
              <w:t>GF/C</w:t>
            </w:r>
          </w:p>
        </w:tc>
        <w:tc>
          <w:tcPr>
            <w:tcW w:w="1029" w:type="dxa"/>
            <w:noWrap/>
            <w:hideMark/>
          </w:tcPr>
          <w:p w14:paraId="4F1FCEDF" w14:textId="77777777" w:rsidR="005B2AEF" w:rsidRPr="00C06C5B" w:rsidRDefault="005B2AEF" w:rsidP="006A28EA">
            <w:pPr>
              <w:rPr>
                <w:sz w:val="16"/>
                <w:szCs w:val="16"/>
              </w:rPr>
            </w:pPr>
            <w:r w:rsidRPr="00C06C5B">
              <w:rPr>
                <w:sz w:val="16"/>
                <w:szCs w:val="16"/>
              </w:rPr>
              <w:t>0.092</w:t>
            </w:r>
          </w:p>
        </w:tc>
        <w:tc>
          <w:tcPr>
            <w:tcW w:w="840" w:type="dxa"/>
            <w:noWrap/>
            <w:hideMark/>
          </w:tcPr>
          <w:p w14:paraId="12502CB0" w14:textId="77777777" w:rsidR="005B2AEF" w:rsidRPr="00C06C5B" w:rsidRDefault="005B2AEF" w:rsidP="006A28EA">
            <w:pPr>
              <w:rPr>
                <w:sz w:val="16"/>
                <w:szCs w:val="16"/>
              </w:rPr>
            </w:pPr>
            <w:r w:rsidRPr="00C06C5B">
              <w:rPr>
                <w:sz w:val="16"/>
                <w:szCs w:val="16"/>
              </w:rPr>
              <w:t>0.09518</w:t>
            </w:r>
          </w:p>
        </w:tc>
        <w:tc>
          <w:tcPr>
            <w:tcW w:w="1029" w:type="dxa"/>
            <w:noWrap/>
            <w:hideMark/>
          </w:tcPr>
          <w:p w14:paraId="28CF1017" w14:textId="77777777" w:rsidR="005B2AEF" w:rsidRPr="00C06C5B" w:rsidRDefault="005B2AEF" w:rsidP="006A28EA">
            <w:pPr>
              <w:rPr>
                <w:sz w:val="16"/>
                <w:szCs w:val="16"/>
              </w:rPr>
            </w:pPr>
            <w:r w:rsidRPr="00C06C5B">
              <w:rPr>
                <w:sz w:val="16"/>
                <w:szCs w:val="16"/>
              </w:rPr>
              <w:t>-0.00318</w:t>
            </w:r>
          </w:p>
        </w:tc>
        <w:tc>
          <w:tcPr>
            <w:tcW w:w="814" w:type="dxa"/>
            <w:hideMark/>
          </w:tcPr>
          <w:p w14:paraId="2AA90604" w14:textId="77777777" w:rsidR="005B2AEF" w:rsidRPr="00C06C5B" w:rsidRDefault="005B2AEF" w:rsidP="006A28EA">
            <w:pPr>
              <w:rPr>
                <w:sz w:val="16"/>
                <w:szCs w:val="16"/>
              </w:rPr>
            </w:pPr>
            <w:r w:rsidRPr="00C06C5B">
              <w:rPr>
                <w:sz w:val="16"/>
                <w:szCs w:val="16"/>
              </w:rPr>
              <w:t>0.026</w:t>
            </w:r>
          </w:p>
        </w:tc>
        <w:tc>
          <w:tcPr>
            <w:tcW w:w="940" w:type="dxa"/>
            <w:noWrap/>
            <w:hideMark/>
          </w:tcPr>
          <w:p w14:paraId="3158A21E" w14:textId="77777777" w:rsidR="005B2AEF" w:rsidRPr="00C06C5B" w:rsidRDefault="005B2AEF" w:rsidP="006A28EA">
            <w:pPr>
              <w:rPr>
                <w:sz w:val="16"/>
                <w:szCs w:val="16"/>
              </w:rPr>
            </w:pPr>
            <w:r w:rsidRPr="00C06C5B">
              <w:rPr>
                <w:sz w:val="16"/>
                <w:szCs w:val="16"/>
              </w:rPr>
              <w:t>0.0</w:t>
            </w:r>
          </w:p>
        </w:tc>
        <w:tc>
          <w:tcPr>
            <w:tcW w:w="1118" w:type="dxa"/>
            <w:noWrap/>
            <w:hideMark/>
          </w:tcPr>
          <w:p w14:paraId="30502A7F" w14:textId="77777777" w:rsidR="005B2AEF" w:rsidRPr="00C06C5B" w:rsidRDefault="005B2AEF" w:rsidP="006A28EA">
            <w:pPr>
              <w:rPr>
                <w:sz w:val="16"/>
                <w:szCs w:val="16"/>
              </w:rPr>
            </w:pPr>
            <w:r w:rsidRPr="00C06C5B">
              <w:rPr>
                <w:sz w:val="16"/>
                <w:szCs w:val="16"/>
              </w:rPr>
              <w:t>100.0</w:t>
            </w:r>
          </w:p>
        </w:tc>
      </w:tr>
      <w:tr w:rsidR="005B2AEF" w:rsidRPr="00C06C5B" w14:paraId="082658A9" w14:textId="77777777" w:rsidTr="00EF267D">
        <w:trPr>
          <w:trHeight w:val="288"/>
        </w:trPr>
        <w:tc>
          <w:tcPr>
            <w:tcW w:w="866" w:type="dxa"/>
            <w:noWrap/>
            <w:hideMark/>
          </w:tcPr>
          <w:p w14:paraId="24036C4C" w14:textId="77777777" w:rsidR="005B2AEF" w:rsidRPr="00C06C5B" w:rsidRDefault="005B2AEF" w:rsidP="006A28EA">
            <w:pPr>
              <w:rPr>
                <w:sz w:val="16"/>
                <w:szCs w:val="16"/>
              </w:rPr>
            </w:pPr>
            <w:r w:rsidRPr="00C06C5B">
              <w:rPr>
                <w:sz w:val="16"/>
                <w:szCs w:val="16"/>
              </w:rPr>
              <w:t>901</w:t>
            </w:r>
          </w:p>
        </w:tc>
        <w:tc>
          <w:tcPr>
            <w:tcW w:w="1441" w:type="dxa"/>
            <w:noWrap/>
            <w:hideMark/>
          </w:tcPr>
          <w:p w14:paraId="325E6AFD" w14:textId="77777777" w:rsidR="005B2AEF" w:rsidRPr="00C06C5B" w:rsidRDefault="005B2AEF" w:rsidP="006A28EA">
            <w:pPr>
              <w:rPr>
                <w:sz w:val="16"/>
                <w:szCs w:val="16"/>
              </w:rPr>
            </w:pPr>
            <w:r w:rsidRPr="00C06C5B">
              <w:rPr>
                <w:sz w:val="16"/>
                <w:szCs w:val="16"/>
              </w:rPr>
              <w:t>B</w:t>
            </w:r>
          </w:p>
        </w:tc>
        <w:tc>
          <w:tcPr>
            <w:tcW w:w="1441" w:type="dxa"/>
            <w:noWrap/>
            <w:hideMark/>
          </w:tcPr>
          <w:p w14:paraId="6B3B3B68" w14:textId="77777777" w:rsidR="005B2AEF" w:rsidRPr="00C06C5B" w:rsidRDefault="005B2AEF" w:rsidP="006A28EA">
            <w:pPr>
              <w:rPr>
                <w:sz w:val="16"/>
                <w:szCs w:val="16"/>
              </w:rPr>
            </w:pPr>
            <w:r w:rsidRPr="00C06C5B">
              <w:rPr>
                <w:sz w:val="16"/>
                <w:szCs w:val="16"/>
              </w:rPr>
              <w:t>GF/C</w:t>
            </w:r>
          </w:p>
        </w:tc>
        <w:tc>
          <w:tcPr>
            <w:tcW w:w="1029" w:type="dxa"/>
            <w:noWrap/>
            <w:hideMark/>
          </w:tcPr>
          <w:p w14:paraId="5A62FA44" w14:textId="77777777" w:rsidR="005B2AEF" w:rsidRPr="00C06C5B" w:rsidRDefault="005B2AEF" w:rsidP="006A28EA">
            <w:pPr>
              <w:rPr>
                <w:sz w:val="16"/>
                <w:szCs w:val="16"/>
              </w:rPr>
            </w:pPr>
            <w:r w:rsidRPr="00C06C5B">
              <w:rPr>
                <w:sz w:val="16"/>
                <w:szCs w:val="16"/>
              </w:rPr>
              <w:t>0.0935</w:t>
            </w:r>
          </w:p>
        </w:tc>
        <w:tc>
          <w:tcPr>
            <w:tcW w:w="840" w:type="dxa"/>
            <w:noWrap/>
            <w:hideMark/>
          </w:tcPr>
          <w:p w14:paraId="2227FBB7" w14:textId="77777777" w:rsidR="005B2AEF" w:rsidRPr="00C06C5B" w:rsidRDefault="005B2AEF" w:rsidP="006A28EA">
            <w:pPr>
              <w:rPr>
                <w:sz w:val="16"/>
                <w:szCs w:val="16"/>
              </w:rPr>
            </w:pPr>
            <w:r w:rsidRPr="00C06C5B">
              <w:rPr>
                <w:sz w:val="16"/>
                <w:szCs w:val="16"/>
              </w:rPr>
              <w:t>0.09518</w:t>
            </w:r>
          </w:p>
        </w:tc>
        <w:tc>
          <w:tcPr>
            <w:tcW w:w="1029" w:type="dxa"/>
            <w:noWrap/>
            <w:hideMark/>
          </w:tcPr>
          <w:p w14:paraId="72F05C5E" w14:textId="77777777" w:rsidR="005B2AEF" w:rsidRPr="00C06C5B" w:rsidRDefault="005B2AEF" w:rsidP="006A28EA">
            <w:pPr>
              <w:rPr>
                <w:sz w:val="16"/>
                <w:szCs w:val="16"/>
              </w:rPr>
            </w:pPr>
            <w:r w:rsidRPr="00C06C5B">
              <w:rPr>
                <w:sz w:val="16"/>
                <w:szCs w:val="16"/>
              </w:rPr>
              <w:t>-0.00168</w:t>
            </w:r>
          </w:p>
        </w:tc>
        <w:tc>
          <w:tcPr>
            <w:tcW w:w="814" w:type="dxa"/>
            <w:hideMark/>
          </w:tcPr>
          <w:p w14:paraId="0A146788" w14:textId="77777777" w:rsidR="005B2AEF" w:rsidRPr="00C06C5B" w:rsidRDefault="005B2AEF" w:rsidP="006A28EA">
            <w:pPr>
              <w:rPr>
                <w:sz w:val="16"/>
                <w:szCs w:val="16"/>
              </w:rPr>
            </w:pPr>
            <w:r w:rsidRPr="00C06C5B">
              <w:rPr>
                <w:sz w:val="16"/>
                <w:szCs w:val="16"/>
              </w:rPr>
              <w:t>0.0529</w:t>
            </w:r>
          </w:p>
        </w:tc>
        <w:tc>
          <w:tcPr>
            <w:tcW w:w="940" w:type="dxa"/>
            <w:noWrap/>
            <w:hideMark/>
          </w:tcPr>
          <w:p w14:paraId="4BD476BE" w14:textId="77777777" w:rsidR="005B2AEF" w:rsidRPr="00C06C5B" w:rsidRDefault="005B2AEF" w:rsidP="006A28EA">
            <w:pPr>
              <w:rPr>
                <w:sz w:val="16"/>
                <w:szCs w:val="16"/>
              </w:rPr>
            </w:pPr>
            <w:r w:rsidRPr="00C06C5B">
              <w:rPr>
                <w:sz w:val="16"/>
                <w:szCs w:val="16"/>
              </w:rPr>
              <w:t>-3.2</w:t>
            </w:r>
          </w:p>
        </w:tc>
        <w:tc>
          <w:tcPr>
            <w:tcW w:w="1118" w:type="dxa"/>
            <w:noWrap/>
            <w:hideMark/>
          </w:tcPr>
          <w:p w14:paraId="30DC228D" w14:textId="77777777" w:rsidR="005B2AEF" w:rsidRPr="00C06C5B" w:rsidRDefault="005B2AEF" w:rsidP="006A28EA">
            <w:pPr>
              <w:rPr>
                <w:sz w:val="16"/>
                <w:szCs w:val="16"/>
              </w:rPr>
            </w:pPr>
            <w:r w:rsidRPr="00C06C5B">
              <w:rPr>
                <w:sz w:val="16"/>
                <w:szCs w:val="16"/>
              </w:rPr>
              <w:t>103.2</w:t>
            </w:r>
          </w:p>
        </w:tc>
      </w:tr>
      <w:tr w:rsidR="005B2AEF" w:rsidRPr="00C06C5B" w14:paraId="2AA151AD" w14:textId="77777777" w:rsidTr="00EF267D">
        <w:trPr>
          <w:trHeight w:val="288"/>
        </w:trPr>
        <w:tc>
          <w:tcPr>
            <w:tcW w:w="866" w:type="dxa"/>
            <w:noWrap/>
            <w:hideMark/>
          </w:tcPr>
          <w:p w14:paraId="42241247" w14:textId="77777777" w:rsidR="005B2AEF" w:rsidRPr="00C06C5B" w:rsidRDefault="005B2AEF" w:rsidP="006A28EA">
            <w:pPr>
              <w:rPr>
                <w:sz w:val="16"/>
                <w:szCs w:val="16"/>
              </w:rPr>
            </w:pPr>
            <w:r w:rsidRPr="00C06C5B">
              <w:rPr>
                <w:sz w:val="16"/>
                <w:szCs w:val="16"/>
              </w:rPr>
              <w:t>901</w:t>
            </w:r>
          </w:p>
        </w:tc>
        <w:tc>
          <w:tcPr>
            <w:tcW w:w="1441" w:type="dxa"/>
            <w:noWrap/>
            <w:hideMark/>
          </w:tcPr>
          <w:p w14:paraId="7CDE012F" w14:textId="77777777" w:rsidR="005B2AEF" w:rsidRPr="00C06C5B" w:rsidRDefault="005B2AEF" w:rsidP="006A28EA">
            <w:pPr>
              <w:rPr>
                <w:sz w:val="16"/>
                <w:szCs w:val="16"/>
              </w:rPr>
            </w:pPr>
            <w:r w:rsidRPr="00C06C5B">
              <w:rPr>
                <w:sz w:val="16"/>
                <w:szCs w:val="16"/>
              </w:rPr>
              <w:t>C</w:t>
            </w:r>
          </w:p>
        </w:tc>
        <w:tc>
          <w:tcPr>
            <w:tcW w:w="1441" w:type="dxa"/>
            <w:noWrap/>
            <w:hideMark/>
          </w:tcPr>
          <w:p w14:paraId="6BE06EA5" w14:textId="77777777" w:rsidR="005B2AEF" w:rsidRPr="00C06C5B" w:rsidRDefault="005B2AEF" w:rsidP="006A28EA">
            <w:pPr>
              <w:rPr>
                <w:sz w:val="16"/>
                <w:szCs w:val="16"/>
              </w:rPr>
            </w:pPr>
            <w:r w:rsidRPr="00C06C5B">
              <w:rPr>
                <w:sz w:val="16"/>
                <w:szCs w:val="16"/>
              </w:rPr>
              <w:t>GF/C</w:t>
            </w:r>
          </w:p>
        </w:tc>
        <w:tc>
          <w:tcPr>
            <w:tcW w:w="1029" w:type="dxa"/>
            <w:noWrap/>
            <w:hideMark/>
          </w:tcPr>
          <w:p w14:paraId="1C01927A" w14:textId="77777777" w:rsidR="005B2AEF" w:rsidRPr="00C06C5B" w:rsidRDefault="005B2AEF" w:rsidP="006A28EA">
            <w:pPr>
              <w:rPr>
                <w:sz w:val="16"/>
                <w:szCs w:val="16"/>
              </w:rPr>
            </w:pPr>
            <w:r w:rsidRPr="00C06C5B">
              <w:rPr>
                <w:sz w:val="16"/>
                <w:szCs w:val="16"/>
              </w:rPr>
              <w:t>0.0926</w:t>
            </w:r>
          </w:p>
        </w:tc>
        <w:tc>
          <w:tcPr>
            <w:tcW w:w="840" w:type="dxa"/>
            <w:noWrap/>
            <w:hideMark/>
          </w:tcPr>
          <w:p w14:paraId="035D0068" w14:textId="77777777" w:rsidR="005B2AEF" w:rsidRPr="00C06C5B" w:rsidRDefault="005B2AEF" w:rsidP="006A28EA">
            <w:pPr>
              <w:rPr>
                <w:sz w:val="16"/>
                <w:szCs w:val="16"/>
              </w:rPr>
            </w:pPr>
            <w:r w:rsidRPr="00C06C5B">
              <w:rPr>
                <w:sz w:val="16"/>
                <w:szCs w:val="16"/>
              </w:rPr>
              <w:t>0.09518</w:t>
            </w:r>
          </w:p>
        </w:tc>
        <w:tc>
          <w:tcPr>
            <w:tcW w:w="1029" w:type="dxa"/>
            <w:noWrap/>
            <w:hideMark/>
          </w:tcPr>
          <w:p w14:paraId="21E53E18" w14:textId="77777777" w:rsidR="005B2AEF" w:rsidRPr="00C06C5B" w:rsidRDefault="005B2AEF" w:rsidP="006A28EA">
            <w:pPr>
              <w:rPr>
                <w:sz w:val="16"/>
                <w:szCs w:val="16"/>
              </w:rPr>
            </w:pPr>
            <w:r w:rsidRPr="00C06C5B">
              <w:rPr>
                <w:sz w:val="16"/>
                <w:szCs w:val="16"/>
              </w:rPr>
              <w:t>-0.00258</w:t>
            </w:r>
          </w:p>
        </w:tc>
        <w:tc>
          <w:tcPr>
            <w:tcW w:w="814" w:type="dxa"/>
            <w:hideMark/>
          </w:tcPr>
          <w:p w14:paraId="728BEDEA" w14:textId="77777777" w:rsidR="005B2AEF" w:rsidRPr="00C06C5B" w:rsidRDefault="005B2AEF" w:rsidP="006A28EA">
            <w:pPr>
              <w:rPr>
                <w:sz w:val="16"/>
                <w:szCs w:val="16"/>
              </w:rPr>
            </w:pPr>
            <w:r w:rsidRPr="00C06C5B">
              <w:rPr>
                <w:sz w:val="16"/>
                <w:szCs w:val="16"/>
              </w:rPr>
              <w:t>0.0906</w:t>
            </w:r>
          </w:p>
        </w:tc>
        <w:tc>
          <w:tcPr>
            <w:tcW w:w="940" w:type="dxa"/>
            <w:noWrap/>
            <w:hideMark/>
          </w:tcPr>
          <w:p w14:paraId="7D3329FB" w14:textId="77777777" w:rsidR="005B2AEF" w:rsidRPr="00C06C5B" w:rsidRDefault="005B2AEF" w:rsidP="006A28EA">
            <w:pPr>
              <w:rPr>
                <w:sz w:val="16"/>
                <w:szCs w:val="16"/>
              </w:rPr>
            </w:pPr>
            <w:r w:rsidRPr="00C06C5B">
              <w:rPr>
                <w:sz w:val="16"/>
                <w:szCs w:val="16"/>
              </w:rPr>
              <w:t>-2.8</w:t>
            </w:r>
          </w:p>
        </w:tc>
        <w:tc>
          <w:tcPr>
            <w:tcW w:w="1118" w:type="dxa"/>
            <w:noWrap/>
            <w:hideMark/>
          </w:tcPr>
          <w:p w14:paraId="2EDE8BAE" w14:textId="77777777" w:rsidR="005B2AEF" w:rsidRPr="00C06C5B" w:rsidRDefault="005B2AEF" w:rsidP="006A28EA">
            <w:pPr>
              <w:rPr>
                <w:sz w:val="16"/>
                <w:szCs w:val="16"/>
              </w:rPr>
            </w:pPr>
            <w:r w:rsidRPr="00C06C5B">
              <w:rPr>
                <w:sz w:val="16"/>
                <w:szCs w:val="16"/>
              </w:rPr>
              <w:t>102.8</w:t>
            </w:r>
          </w:p>
        </w:tc>
      </w:tr>
      <w:tr w:rsidR="005B2AEF" w:rsidRPr="00C06C5B" w14:paraId="1E869102" w14:textId="77777777" w:rsidTr="00EF267D">
        <w:trPr>
          <w:trHeight w:val="288"/>
        </w:trPr>
        <w:tc>
          <w:tcPr>
            <w:tcW w:w="866" w:type="dxa"/>
            <w:noWrap/>
            <w:hideMark/>
          </w:tcPr>
          <w:p w14:paraId="09C72DEC" w14:textId="77777777" w:rsidR="005B2AEF" w:rsidRPr="00C06C5B" w:rsidRDefault="005B2AEF" w:rsidP="006A28EA">
            <w:pPr>
              <w:rPr>
                <w:sz w:val="16"/>
                <w:szCs w:val="16"/>
              </w:rPr>
            </w:pPr>
            <w:r w:rsidRPr="00C06C5B">
              <w:rPr>
                <w:sz w:val="16"/>
                <w:szCs w:val="16"/>
              </w:rPr>
              <w:t>902</w:t>
            </w:r>
          </w:p>
        </w:tc>
        <w:tc>
          <w:tcPr>
            <w:tcW w:w="1441" w:type="dxa"/>
            <w:noWrap/>
            <w:hideMark/>
          </w:tcPr>
          <w:p w14:paraId="39396291" w14:textId="77777777" w:rsidR="005B2AEF" w:rsidRPr="00C06C5B" w:rsidRDefault="005B2AEF" w:rsidP="006A28EA">
            <w:pPr>
              <w:rPr>
                <w:sz w:val="16"/>
                <w:szCs w:val="16"/>
              </w:rPr>
            </w:pPr>
            <w:r w:rsidRPr="00C06C5B">
              <w:rPr>
                <w:sz w:val="16"/>
                <w:szCs w:val="16"/>
              </w:rPr>
              <w:t>A</w:t>
            </w:r>
          </w:p>
        </w:tc>
        <w:tc>
          <w:tcPr>
            <w:tcW w:w="1441" w:type="dxa"/>
            <w:noWrap/>
            <w:hideMark/>
          </w:tcPr>
          <w:p w14:paraId="6987387A" w14:textId="77777777" w:rsidR="005B2AEF" w:rsidRPr="00C06C5B" w:rsidRDefault="005B2AEF" w:rsidP="006A28EA">
            <w:pPr>
              <w:rPr>
                <w:sz w:val="16"/>
                <w:szCs w:val="16"/>
              </w:rPr>
            </w:pPr>
            <w:r w:rsidRPr="00C06C5B">
              <w:rPr>
                <w:sz w:val="16"/>
                <w:szCs w:val="16"/>
              </w:rPr>
              <w:t>GF/C</w:t>
            </w:r>
          </w:p>
        </w:tc>
        <w:tc>
          <w:tcPr>
            <w:tcW w:w="1029" w:type="dxa"/>
            <w:noWrap/>
            <w:hideMark/>
          </w:tcPr>
          <w:p w14:paraId="038E9E6E" w14:textId="77777777" w:rsidR="005B2AEF" w:rsidRPr="00C06C5B" w:rsidRDefault="005B2AEF" w:rsidP="006A28EA">
            <w:pPr>
              <w:rPr>
                <w:sz w:val="16"/>
                <w:szCs w:val="16"/>
              </w:rPr>
            </w:pPr>
            <w:r w:rsidRPr="00C06C5B">
              <w:rPr>
                <w:sz w:val="16"/>
                <w:szCs w:val="16"/>
              </w:rPr>
              <w:t>0.0936</w:t>
            </w:r>
          </w:p>
        </w:tc>
        <w:tc>
          <w:tcPr>
            <w:tcW w:w="840" w:type="dxa"/>
            <w:noWrap/>
            <w:hideMark/>
          </w:tcPr>
          <w:p w14:paraId="116089FA" w14:textId="77777777" w:rsidR="005B2AEF" w:rsidRPr="00C06C5B" w:rsidRDefault="005B2AEF" w:rsidP="006A28EA">
            <w:pPr>
              <w:rPr>
                <w:sz w:val="16"/>
                <w:szCs w:val="16"/>
              </w:rPr>
            </w:pPr>
            <w:r w:rsidRPr="00C06C5B">
              <w:rPr>
                <w:sz w:val="16"/>
                <w:szCs w:val="16"/>
              </w:rPr>
              <w:t>0.09518</w:t>
            </w:r>
          </w:p>
        </w:tc>
        <w:tc>
          <w:tcPr>
            <w:tcW w:w="1029" w:type="dxa"/>
            <w:noWrap/>
            <w:hideMark/>
          </w:tcPr>
          <w:p w14:paraId="3F99EF26" w14:textId="77777777" w:rsidR="005B2AEF" w:rsidRPr="00C06C5B" w:rsidRDefault="005B2AEF" w:rsidP="006A28EA">
            <w:pPr>
              <w:rPr>
                <w:sz w:val="16"/>
                <w:szCs w:val="16"/>
              </w:rPr>
            </w:pPr>
            <w:r w:rsidRPr="00C06C5B">
              <w:rPr>
                <w:sz w:val="16"/>
                <w:szCs w:val="16"/>
              </w:rPr>
              <w:t>-0.00158</w:t>
            </w:r>
          </w:p>
        </w:tc>
        <w:tc>
          <w:tcPr>
            <w:tcW w:w="814" w:type="dxa"/>
            <w:hideMark/>
          </w:tcPr>
          <w:p w14:paraId="0F78488B" w14:textId="77777777" w:rsidR="005B2AEF" w:rsidRPr="00C06C5B" w:rsidRDefault="005B2AEF" w:rsidP="006A28EA">
            <w:pPr>
              <w:rPr>
                <w:sz w:val="16"/>
                <w:szCs w:val="16"/>
              </w:rPr>
            </w:pPr>
            <w:r w:rsidRPr="00C06C5B">
              <w:rPr>
                <w:sz w:val="16"/>
                <w:szCs w:val="16"/>
              </w:rPr>
              <w:t>0.4761</w:t>
            </w:r>
          </w:p>
        </w:tc>
        <w:tc>
          <w:tcPr>
            <w:tcW w:w="940" w:type="dxa"/>
            <w:noWrap/>
            <w:hideMark/>
          </w:tcPr>
          <w:p w14:paraId="1483B7C4" w14:textId="77777777" w:rsidR="005B2AEF" w:rsidRPr="00C06C5B" w:rsidRDefault="005B2AEF" w:rsidP="006A28EA">
            <w:pPr>
              <w:rPr>
                <w:sz w:val="16"/>
                <w:szCs w:val="16"/>
              </w:rPr>
            </w:pPr>
            <w:r w:rsidRPr="00C06C5B">
              <w:rPr>
                <w:sz w:val="16"/>
                <w:szCs w:val="16"/>
              </w:rPr>
              <w:t>-0.3</w:t>
            </w:r>
          </w:p>
        </w:tc>
        <w:tc>
          <w:tcPr>
            <w:tcW w:w="1118" w:type="dxa"/>
            <w:noWrap/>
            <w:hideMark/>
          </w:tcPr>
          <w:p w14:paraId="1C2DA7AE" w14:textId="77777777" w:rsidR="005B2AEF" w:rsidRPr="00C06C5B" w:rsidRDefault="005B2AEF" w:rsidP="006A28EA">
            <w:pPr>
              <w:rPr>
                <w:sz w:val="16"/>
                <w:szCs w:val="16"/>
              </w:rPr>
            </w:pPr>
            <w:r w:rsidRPr="00C06C5B">
              <w:rPr>
                <w:sz w:val="16"/>
                <w:szCs w:val="16"/>
              </w:rPr>
              <w:t>100.3</w:t>
            </w:r>
          </w:p>
        </w:tc>
      </w:tr>
      <w:tr w:rsidR="005B2AEF" w:rsidRPr="00C06C5B" w14:paraId="520C3076" w14:textId="77777777" w:rsidTr="00EF267D">
        <w:trPr>
          <w:trHeight w:val="288"/>
        </w:trPr>
        <w:tc>
          <w:tcPr>
            <w:tcW w:w="866" w:type="dxa"/>
            <w:noWrap/>
            <w:hideMark/>
          </w:tcPr>
          <w:p w14:paraId="2B75C88D" w14:textId="77777777" w:rsidR="005B2AEF" w:rsidRPr="00C06C5B" w:rsidRDefault="005B2AEF" w:rsidP="006A28EA">
            <w:pPr>
              <w:rPr>
                <w:sz w:val="16"/>
                <w:szCs w:val="16"/>
              </w:rPr>
            </w:pPr>
            <w:r w:rsidRPr="00C06C5B">
              <w:rPr>
                <w:sz w:val="16"/>
                <w:szCs w:val="16"/>
              </w:rPr>
              <w:t>902</w:t>
            </w:r>
          </w:p>
        </w:tc>
        <w:tc>
          <w:tcPr>
            <w:tcW w:w="1441" w:type="dxa"/>
            <w:noWrap/>
            <w:hideMark/>
          </w:tcPr>
          <w:p w14:paraId="609BA65B" w14:textId="77777777" w:rsidR="005B2AEF" w:rsidRPr="00C06C5B" w:rsidRDefault="005B2AEF" w:rsidP="006A28EA">
            <w:pPr>
              <w:rPr>
                <w:sz w:val="16"/>
                <w:szCs w:val="16"/>
              </w:rPr>
            </w:pPr>
            <w:r w:rsidRPr="00C06C5B">
              <w:rPr>
                <w:sz w:val="16"/>
                <w:szCs w:val="16"/>
              </w:rPr>
              <w:t>B</w:t>
            </w:r>
          </w:p>
        </w:tc>
        <w:tc>
          <w:tcPr>
            <w:tcW w:w="1441" w:type="dxa"/>
            <w:noWrap/>
            <w:hideMark/>
          </w:tcPr>
          <w:p w14:paraId="4E49E8CB" w14:textId="77777777" w:rsidR="005B2AEF" w:rsidRPr="00C06C5B" w:rsidRDefault="005B2AEF" w:rsidP="006A28EA">
            <w:pPr>
              <w:rPr>
                <w:sz w:val="16"/>
                <w:szCs w:val="16"/>
              </w:rPr>
            </w:pPr>
            <w:r w:rsidRPr="00C06C5B">
              <w:rPr>
                <w:sz w:val="16"/>
                <w:szCs w:val="16"/>
              </w:rPr>
              <w:t>GF/C</w:t>
            </w:r>
          </w:p>
        </w:tc>
        <w:tc>
          <w:tcPr>
            <w:tcW w:w="1029" w:type="dxa"/>
            <w:noWrap/>
            <w:hideMark/>
          </w:tcPr>
          <w:p w14:paraId="047497A1" w14:textId="77777777" w:rsidR="005B2AEF" w:rsidRPr="00C06C5B" w:rsidRDefault="005B2AEF" w:rsidP="006A28EA">
            <w:pPr>
              <w:rPr>
                <w:sz w:val="16"/>
                <w:szCs w:val="16"/>
              </w:rPr>
            </w:pPr>
            <w:r w:rsidRPr="00C06C5B">
              <w:rPr>
                <w:sz w:val="16"/>
                <w:szCs w:val="16"/>
              </w:rPr>
              <w:t>0.0971</w:t>
            </w:r>
          </w:p>
        </w:tc>
        <w:tc>
          <w:tcPr>
            <w:tcW w:w="840" w:type="dxa"/>
            <w:noWrap/>
            <w:hideMark/>
          </w:tcPr>
          <w:p w14:paraId="07E9B3D7" w14:textId="77777777" w:rsidR="005B2AEF" w:rsidRPr="00C06C5B" w:rsidRDefault="005B2AEF" w:rsidP="006A28EA">
            <w:pPr>
              <w:rPr>
                <w:sz w:val="16"/>
                <w:szCs w:val="16"/>
              </w:rPr>
            </w:pPr>
            <w:r w:rsidRPr="00C06C5B">
              <w:rPr>
                <w:sz w:val="16"/>
                <w:szCs w:val="16"/>
              </w:rPr>
              <w:t>0.09518</w:t>
            </w:r>
          </w:p>
        </w:tc>
        <w:tc>
          <w:tcPr>
            <w:tcW w:w="1029" w:type="dxa"/>
            <w:noWrap/>
            <w:hideMark/>
          </w:tcPr>
          <w:p w14:paraId="2BA4E2FF" w14:textId="77777777" w:rsidR="005B2AEF" w:rsidRPr="00C06C5B" w:rsidRDefault="005B2AEF" w:rsidP="006A28EA">
            <w:pPr>
              <w:rPr>
                <w:sz w:val="16"/>
                <w:szCs w:val="16"/>
              </w:rPr>
            </w:pPr>
            <w:r w:rsidRPr="00C06C5B">
              <w:rPr>
                <w:sz w:val="16"/>
                <w:szCs w:val="16"/>
              </w:rPr>
              <w:t>0.00192</w:t>
            </w:r>
          </w:p>
        </w:tc>
        <w:tc>
          <w:tcPr>
            <w:tcW w:w="814" w:type="dxa"/>
            <w:hideMark/>
          </w:tcPr>
          <w:p w14:paraId="6FA52AB3" w14:textId="77777777" w:rsidR="005B2AEF" w:rsidRPr="00C06C5B" w:rsidRDefault="005B2AEF" w:rsidP="006A28EA">
            <w:pPr>
              <w:rPr>
                <w:sz w:val="16"/>
                <w:szCs w:val="16"/>
              </w:rPr>
            </w:pPr>
            <w:r w:rsidRPr="00C06C5B">
              <w:rPr>
                <w:sz w:val="16"/>
                <w:szCs w:val="16"/>
              </w:rPr>
              <w:t>0.3078</w:t>
            </w:r>
          </w:p>
        </w:tc>
        <w:tc>
          <w:tcPr>
            <w:tcW w:w="940" w:type="dxa"/>
            <w:noWrap/>
            <w:hideMark/>
          </w:tcPr>
          <w:p w14:paraId="2E63FB9B" w14:textId="77777777" w:rsidR="005B2AEF" w:rsidRPr="00C06C5B" w:rsidRDefault="005B2AEF" w:rsidP="006A28EA">
            <w:pPr>
              <w:rPr>
                <w:sz w:val="16"/>
                <w:szCs w:val="16"/>
              </w:rPr>
            </w:pPr>
            <w:r w:rsidRPr="00C06C5B">
              <w:rPr>
                <w:sz w:val="16"/>
                <w:szCs w:val="16"/>
              </w:rPr>
              <w:t>0.6</w:t>
            </w:r>
          </w:p>
        </w:tc>
        <w:tc>
          <w:tcPr>
            <w:tcW w:w="1118" w:type="dxa"/>
            <w:noWrap/>
            <w:hideMark/>
          </w:tcPr>
          <w:p w14:paraId="4CB83669" w14:textId="77777777" w:rsidR="005B2AEF" w:rsidRPr="00C06C5B" w:rsidRDefault="005B2AEF" w:rsidP="006A28EA">
            <w:pPr>
              <w:rPr>
                <w:sz w:val="16"/>
                <w:szCs w:val="16"/>
              </w:rPr>
            </w:pPr>
            <w:r w:rsidRPr="00C06C5B">
              <w:rPr>
                <w:sz w:val="16"/>
                <w:szCs w:val="16"/>
              </w:rPr>
              <w:t>99.4</w:t>
            </w:r>
          </w:p>
        </w:tc>
      </w:tr>
      <w:tr w:rsidR="005B2AEF" w:rsidRPr="00C06C5B" w14:paraId="6ED33125" w14:textId="77777777" w:rsidTr="00EF267D">
        <w:trPr>
          <w:trHeight w:val="288"/>
        </w:trPr>
        <w:tc>
          <w:tcPr>
            <w:tcW w:w="866" w:type="dxa"/>
            <w:noWrap/>
            <w:hideMark/>
          </w:tcPr>
          <w:p w14:paraId="38AC024C" w14:textId="77777777" w:rsidR="005B2AEF" w:rsidRPr="00C06C5B" w:rsidRDefault="005B2AEF" w:rsidP="006A28EA">
            <w:pPr>
              <w:rPr>
                <w:sz w:val="16"/>
                <w:szCs w:val="16"/>
              </w:rPr>
            </w:pPr>
            <w:r w:rsidRPr="00C06C5B">
              <w:rPr>
                <w:sz w:val="16"/>
                <w:szCs w:val="16"/>
              </w:rPr>
              <w:t>902</w:t>
            </w:r>
          </w:p>
        </w:tc>
        <w:tc>
          <w:tcPr>
            <w:tcW w:w="1441" w:type="dxa"/>
            <w:noWrap/>
            <w:hideMark/>
          </w:tcPr>
          <w:p w14:paraId="39E0F8DF" w14:textId="77777777" w:rsidR="005B2AEF" w:rsidRPr="00C06C5B" w:rsidRDefault="005B2AEF" w:rsidP="006A28EA">
            <w:pPr>
              <w:rPr>
                <w:sz w:val="16"/>
                <w:szCs w:val="16"/>
              </w:rPr>
            </w:pPr>
            <w:r w:rsidRPr="00C06C5B">
              <w:rPr>
                <w:sz w:val="16"/>
                <w:szCs w:val="16"/>
              </w:rPr>
              <w:t>C</w:t>
            </w:r>
          </w:p>
        </w:tc>
        <w:tc>
          <w:tcPr>
            <w:tcW w:w="1441" w:type="dxa"/>
            <w:noWrap/>
            <w:hideMark/>
          </w:tcPr>
          <w:p w14:paraId="06B865FF" w14:textId="77777777" w:rsidR="005B2AEF" w:rsidRPr="00C06C5B" w:rsidRDefault="005B2AEF" w:rsidP="006A28EA">
            <w:pPr>
              <w:rPr>
                <w:sz w:val="16"/>
                <w:szCs w:val="16"/>
              </w:rPr>
            </w:pPr>
            <w:r w:rsidRPr="00C06C5B">
              <w:rPr>
                <w:sz w:val="16"/>
                <w:szCs w:val="16"/>
              </w:rPr>
              <w:t>GF/C</w:t>
            </w:r>
          </w:p>
        </w:tc>
        <w:tc>
          <w:tcPr>
            <w:tcW w:w="1029" w:type="dxa"/>
            <w:noWrap/>
            <w:hideMark/>
          </w:tcPr>
          <w:p w14:paraId="6B2D9916" w14:textId="77777777" w:rsidR="005B2AEF" w:rsidRPr="00C06C5B" w:rsidRDefault="005B2AEF" w:rsidP="006A28EA">
            <w:pPr>
              <w:rPr>
                <w:sz w:val="16"/>
                <w:szCs w:val="16"/>
              </w:rPr>
            </w:pPr>
            <w:r w:rsidRPr="00C06C5B">
              <w:rPr>
                <w:sz w:val="16"/>
                <w:szCs w:val="16"/>
              </w:rPr>
              <w:t>0.0982</w:t>
            </w:r>
          </w:p>
        </w:tc>
        <w:tc>
          <w:tcPr>
            <w:tcW w:w="840" w:type="dxa"/>
            <w:noWrap/>
            <w:hideMark/>
          </w:tcPr>
          <w:p w14:paraId="4F56DCB3" w14:textId="77777777" w:rsidR="005B2AEF" w:rsidRPr="00C06C5B" w:rsidRDefault="005B2AEF" w:rsidP="006A28EA">
            <w:pPr>
              <w:rPr>
                <w:sz w:val="16"/>
                <w:szCs w:val="16"/>
              </w:rPr>
            </w:pPr>
            <w:r w:rsidRPr="00C06C5B">
              <w:rPr>
                <w:sz w:val="16"/>
                <w:szCs w:val="16"/>
              </w:rPr>
              <w:t>0.09518</w:t>
            </w:r>
          </w:p>
        </w:tc>
        <w:tc>
          <w:tcPr>
            <w:tcW w:w="1029" w:type="dxa"/>
            <w:noWrap/>
            <w:hideMark/>
          </w:tcPr>
          <w:p w14:paraId="525D94AB" w14:textId="77777777" w:rsidR="005B2AEF" w:rsidRPr="00C06C5B" w:rsidRDefault="005B2AEF" w:rsidP="006A28EA">
            <w:pPr>
              <w:rPr>
                <w:sz w:val="16"/>
                <w:szCs w:val="16"/>
              </w:rPr>
            </w:pPr>
            <w:r w:rsidRPr="00C06C5B">
              <w:rPr>
                <w:sz w:val="16"/>
                <w:szCs w:val="16"/>
              </w:rPr>
              <w:t>0.00302</w:t>
            </w:r>
          </w:p>
        </w:tc>
        <w:tc>
          <w:tcPr>
            <w:tcW w:w="814" w:type="dxa"/>
            <w:hideMark/>
          </w:tcPr>
          <w:p w14:paraId="6B1D558F" w14:textId="77777777" w:rsidR="005B2AEF" w:rsidRPr="00C06C5B" w:rsidRDefault="005B2AEF" w:rsidP="006A28EA">
            <w:pPr>
              <w:rPr>
                <w:sz w:val="16"/>
                <w:szCs w:val="16"/>
              </w:rPr>
            </w:pPr>
            <w:r w:rsidRPr="00C06C5B">
              <w:rPr>
                <w:sz w:val="16"/>
                <w:szCs w:val="16"/>
              </w:rPr>
              <w:t>0.1083</w:t>
            </w:r>
          </w:p>
        </w:tc>
        <w:tc>
          <w:tcPr>
            <w:tcW w:w="940" w:type="dxa"/>
            <w:noWrap/>
            <w:hideMark/>
          </w:tcPr>
          <w:p w14:paraId="5F684F4D" w14:textId="77777777" w:rsidR="005B2AEF" w:rsidRPr="00C06C5B" w:rsidRDefault="005B2AEF" w:rsidP="006A28EA">
            <w:pPr>
              <w:rPr>
                <w:sz w:val="16"/>
                <w:szCs w:val="16"/>
              </w:rPr>
            </w:pPr>
            <w:r w:rsidRPr="00C06C5B">
              <w:rPr>
                <w:sz w:val="16"/>
                <w:szCs w:val="16"/>
              </w:rPr>
              <w:t>2.8</w:t>
            </w:r>
          </w:p>
        </w:tc>
        <w:tc>
          <w:tcPr>
            <w:tcW w:w="1118" w:type="dxa"/>
            <w:noWrap/>
            <w:hideMark/>
          </w:tcPr>
          <w:p w14:paraId="3FB71CA8" w14:textId="77777777" w:rsidR="005B2AEF" w:rsidRPr="00C06C5B" w:rsidRDefault="005B2AEF" w:rsidP="006A28EA">
            <w:pPr>
              <w:rPr>
                <w:sz w:val="16"/>
                <w:szCs w:val="16"/>
              </w:rPr>
            </w:pPr>
            <w:r w:rsidRPr="00C06C5B">
              <w:rPr>
                <w:sz w:val="16"/>
                <w:szCs w:val="16"/>
              </w:rPr>
              <w:t>97.2</w:t>
            </w:r>
          </w:p>
        </w:tc>
      </w:tr>
      <w:tr w:rsidR="005B2AEF" w:rsidRPr="00C06C5B" w14:paraId="7AB4BBF4" w14:textId="77777777" w:rsidTr="00EF267D">
        <w:trPr>
          <w:trHeight w:val="288"/>
        </w:trPr>
        <w:tc>
          <w:tcPr>
            <w:tcW w:w="866" w:type="dxa"/>
            <w:noWrap/>
            <w:hideMark/>
          </w:tcPr>
          <w:p w14:paraId="371149A9" w14:textId="77777777" w:rsidR="005B2AEF" w:rsidRPr="00C06C5B" w:rsidRDefault="005B2AEF" w:rsidP="006A28EA">
            <w:pPr>
              <w:rPr>
                <w:sz w:val="16"/>
                <w:szCs w:val="16"/>
              </w:rPr>
            </w:pPr>
            <w:r w:rsidRPr="00C06C5B">
              <w:rPr>
                <w:sz w:val="16"/>
                <w:szCs w:val="16"/>
              </w:rPr>
              <w:t>903</w:t>
            </w:r>
          </w:p>
        </w:tc>
        <w:tc>
          <w:tcPr>
            <w:tcW w:w="1441" w:type="dxa"/>
            <w:noWrap/>
            <w:hideMark/>
          </w:tcPr>
          <w:p w14:paraId="2D439D8E" w14:textId="77777777" w:rsidR="005B2AEF" w:rsidRPr="00C06C5B" w:rsidRDefault="005B2AEF" w:rsidP="006A28EA">
            <w:pPr>
              <w:rPr>
                <w:sz w:val="16"/>
                <w:szCs w:val="16"/>
              </w:rPr>
            </w:pPr>
            <w:r w:rsidRPr="00C06C5B">
              <w:rPr>
                <w:sz w:val="16"/>
                <w:szCs w:val="16"/>
              </w:rPr>
              <w:t>A</w:t>
            </w:r>
          </w:p>
        </w:tc>
        <w:tc>
          <w:tcPr>
            <w:tcW w:w="1441" w:type="dxa"/>
            <w:noWrap/>
            <w:hideMark/>
          </w:tcPr>
          <w:p w14:paraId="16001D2A" w14:textId="77777777" w:rsidR="005B2AEF" w:rsidRPr="00C06C5B" w:rsidRDefault="005B2AEF" w:rsidP="006A28EA">
            <w:pPr>
              <w:rPr>
                <w:sz w:val="16"/>
                <w:szCs w:val="16"/>
              </w:rPr>
            </w:pPr>
            <w:r w:rsidRPr="00C06C5B">
              <w:rPr>
                <w:sz w:val="16"/>
                <w:szCs w:val="16"/>
              </w:rPr>
              <w:t>GF/C</w:t>
            </w:r>
          </w:p>
        </w:tc>
        <w:tc>
          <w:tcPr>
            <w:tcW w:w="1029" w:type="dxa"/>
            <w:noWrap/>
            <w:hideMark/>
          </w:tcPr>
          <w:p w14:paraId="1D6BA02A" w14:textId="77777777" w:rsidR="005B2AEF" w:rsidRPr="00C06C5B" w:rsidRDefault="005B2AEF" w:rsidP="006A28EA">
            <w:pPr>
              <w:rPr>
                <w:sz w:val="16"/>
                <w:szCs w:val="16"/>
              </w:rPr>
            </w:pPr>
            <w:r w:rsidRPr="00C06C5B">
              <w:rPr>
                <w:sz w:val="16"/>
                <w:szCs w:val="16"/>
              </w:rPr>
              <w:t>0.0994</w:t>
            </w:r>
          </w:p>
        </w:tc>
        <w:tc>
          <w:tcPr>
            <w:tcW w:w="840" w:type="dxa"/>
            <w:noWrap/>
            <w:hideMark/>
          </w:tcPr>
          <w:p w14:paraId="44EC1ECF" w14:textId="77777777" w:rsidR="005B2AEF" w:rsidRPr="00C06C5B" w:rsidRDefault="005B2AEF" w:rsidP="006A28EA">
            <w:pPr>
              <w:rPr>
                <w:sz w:val="16"/>
                <w:szCs w:val="16"/>
              </w:rPr>
            </w:pPr>
            <w:r w:rsidRPr="00C06C5B">
              <w:rPr>
                <w:sz w:val="16"/>
                <w:szCs w:val="16"/>
              </w:rPr>
              <w:t>0.09518</w:t>
            </w:r>
          </w:p>
        </w:tc>
        <w:tc>
          <w:tcPr>
            <w:tcW w:w="1029" w:type="dxa"/>
            <w:noWrap/>
            <w:hideMark/>
          </w:tcPr>
          <w:p w14:paraId="3166C3D7" w14:textId="77777777" w:rsidR="005B2AEF" w:rsidRPr="00C06C5B" w:rsidRDefault="005B2AEF" w:rsidP="006A28EA">
            <w:pPr>
              <w:rPr>
                <w:sz w:val="16"/>
                <w:szCs w:val="16"/>
              </w:rPr>
            </w:pPr>
            <w:r w:rsidRPr="00C06C5B">
              <w:rPr>
                <w:sz w:val="16"/>
                <w:szCs w:val="16"/>
              </w:rPr>
              <w:t>0.00422</w:t>
            </w:r>
          </w:p>
        </w:tc>
        <w:tc>
          <w:tcPr>
            <w:tcW w:w="814" w:type="dxa"/>
            <w:hideMark/>
          </w:tcPr>
          <w:p w14:paraId="4E73E460" w14:textId="77777777" w:rsidR="005B2AEF" w:rsidRPr="00C06C5B" w:rsidRDefault="005B2AEF" w:rsidP="006A28EA">
            <w:pPr>
              <w:rPr>
                <w:sz w:val="16"/>
                <w:szCs w:val="16"/>
              </w:rPr>
            </w:pPr>
            <w:r w:rsidRPr="00C06C5B">
              <w:rPr>
                <w:sz w:val="16"/>
                <w:szCs w:val="16"/>
              </w:rPr>
              <w:t>0.4068</w:t>
            </w:r>
          </w:p>
        </w:tc>
        <w:tc>
          <w:tcPr>
            <w:tcW w:w="940" w:type="dxa"/>
            <w:noWrap/>
            <w:hideMark/>
          </w:tcPr>
          <w:p w14:paraId="4F0D0579" w14:textId="77777777" w:rsidR="005B2AEF" w:rsidRPr="00C06C5B" w:rsidRDefault="005B2AEF" w:rsidP="006A28EA">
            <w:pPr>
              <w:rPr>
                <w:sz w:val="16"/>
                <w:szCs w:val="16"/>
              </w:rPr>
            </w:pPr>
            <w:r w:rsidRPr="00C06C5B">
              <w:rPr>
                <w:sz w:val="16"/>
                <w:szCs w:val="16"/>
              </w:rPr>
              <w:t>1.0</w:t>
            </w:r>
          </w:p>
        </w:tc>
        <w:tc>
          <w:tcPr>
            <w:tcW w:w="1118" w:type="dxa"/>
            <w:noWrap/>
            <w:hideMark/>
          </w:tcPr>
          <w:p w14:paraId="4197E18D" w14:textId="77777777" w:rsidR="005B2AEF" w:rsidRPr="00C06C5B" w:rsidRDefault="005B2AEF" w:rsidP="006A28EA">
            <w:pPr>
              <w:rPr>
                <w:sz w:val="16"/>
                <w:szCs w:val="16"/>
              </w:rPr>
            </w:pPr>
            <w:r w:rsidRPr="00C06C5B">
              <w:rPr>
                <w:sz w:val="16"/>
                <w:szCs w:val="16"/>
              </w:rPr>
              <w:t>99.0</w:t>
            </w:r>
          </w:p>
        </w:tc>
      </w:tr>
      <w:tr w:rsidR="005B2AEF" w:rsidRPr="00C06C5B" w14:paraId="360448BC" w14:textId="77777777" w:rsidTr="00EF267D">
        <w:trPr>
          <w:trHeight w:val="288"/>
        </w:trPr>
        <w:tc>
          <w:tcPr>
            <w:tcW w:w="866" w:type="dxa"/>
            <w:noWrap/>
            <w:hideMark/>
          </w:tcPr>
          <w:p w14:paraId="029B88C3" w14:textId="77777777" w:rsidR="005B2AEF" w:rsidRPr="00C06C5B" w:rsidRDefault="005B2AEF" w:rsidP="006A28EA">
            <w:pPr>
              <w:rPr>
                <w:sz w:val="16"/>
                <w:szCs w:val="16"/>
              </w:rPr>
            </w:pPr>
            <w:r w:rsidRPr="00C06C5B">
              <w:rPr>
                <w:sz w:val="16"/>
                <w:szCs w:val="16"/>
              </w:rPr>
              <w:t>903</w:t>
            </w:r>
          </w:p>
        </w:tc>
        <w:tc>
          <w:tcPr>
            <w:tcW w:w="1441" w:type="dxa"/>
            <w:noWrap/>
            <w:hideMark/>
          </w:tcPr>
          <w:p w14:paraId="23DA63E7" w14:textId="77777777" w:rsidR="005B2AEF" w:rsidRPr="00C06C5B" w:rsidRDefault="005B2AEF" w:rsidP="006A28EA">
            <w:pPr>
              <w:rPr>
                <w:sz w:val="16"/>
                <w:szCs w:val="16"/>
              </w:rPr>
            </w:pPr>
            <w:r w:rsidRPr="00C06C5B">
              <w:rPr>
                <w:sz w:val="16"/>
                <w:szCs w:val="16"/>
              </w:rPr>
              <w:t>B</w:t>
            </w:r>
          </w:p>
        </w:tc>
        <w:tc>
          <w:tcPr>
            <w:tcW w:w="1441" w:type="dxa"/>
            <w:noWrap/>
            <w:hideMark/>
          </w:tcPr>
          <w:p w14:paraId="0C375E34" w14:textId="77777777" w:rsidR="005B2AEF" w:rsidRPr="00C06C5B" w:rsidRDefault="005B2AEF" w:rsidP="006A28EA">
            <w:pPr>
              <w:rPr>
                <w:sz w:val="16"/>
                <w:szCs w:val="16"/>
              </w:rPr>
            </w:pPr>
            <w:r w:rsidRPr="00C06C5B">
              <w:rPr>
                <w:sz w:val="16"/>
                <w:szCs w:val="16"/>
              </w:rPr>
              <w:t>GF/C</w:t>
            </w:r>
          </w:p>
        </w:tc>
        <w:tc>
          <w:tcPr>
            <w:tcW w:w="1029" w:type="dxa"/>
            <w:noWrap/>
            <w:hideMark/>
          </w:tcPr>
          <w:p w14:paraId="4325ADBC" w14:textId="77777777" w:rsidR="005B2AEF" w:rsidRPr="00C06C5B" w:rsidRDefault="005B2AEF" w:rsidP="006A28EA">
            <w:pPr>
              <w:rPr>
                <w:sz w:val="16"/>
                <w:szCs w:val="16"/>
              </w:rPr>
            </w:pPr>
            <w:r w:rsidRPr="00C06C5B">
              <w:rPr>
                <w:sz w:val="16"/>
                <w:szCs w:val="16"/>
              </w:rPr>
              <w:t>0.0979</w:t>
            </w:r>
          </w:p>
        </w:tc>
        <w:tc>
          <w:tcPr>
            <w:tcW w:w="840" w:type="dxa"/>
            <w:noWrap/>
            <w:hideMark/>
          </w:tcPr>
          <w:p w14:paraId="1786CBA8" w14:textId="77777777" w:rsidR="005B2AEF" w:rsidRPr="00C06C5B" w:rsidRDefault="005B2AEF" w:rsidP="006A28EA">
            <w:pPr>
              <w:rPr>
                <w:sz w:val="16"/>
                <w:szCs w:val="16"/>
              </w:rPr>
            </w:pPr>
            <w:r w:rsidRPr="00C06C5B">
              <w:rPr>
                <w:sz w:val="16"/>
                <w:szCs w:val="16"/>
              </w:rPr>
              <w:t>0.09518</w:t>
            </w:r>
          </w:p>
        </w:tc>
        <w:tc>
          <w:tcPr>
            <w:tcW w:w="1029" w:type="dxa"/>
            <w:noWrap/>
            <w:hideMark/>
          </w:tcPr>
          <w:p w14:paraId="293FB503" w14:textId="77777777" w:rsidR="005B2AEF" w:rsidRPr="00C06C5B" w:rsidRDefault="005B2AEF" w:rsidP="006A28EA">
            <w:pPr>
              <w:rPr>
                <w:sz w:val="16"/>
                <w:szCs w:val="16"/>
              </w:rPr>
            </w:pPr>
            <w:r w:rsidRPr="00C06C5B">
              <w:rPr>
                <w:sz w:val="16"/>
                <w:szCs w:val="16"/>
              </w:rPr>
              <w:t>0.00272</w:t>
            </w:r>
          </w:p>
        </w:tc>
        <w:tc>
          <w:tcPr>
            <w:tcW w:w="814" w:type="dxa"/>
            <w:hideMark/>
          </w:tcPr>
          <w:p w14:paraId="0C100AC9" w14:textId="77777777" w:rsidR="005B2AEF" w:rsidRPr="00C06C5B" w:rsidRDefault="005B2AEF" w:rsidP="006A28EA">
            <w:pPr>
              <w:rPr>
                <w:sz w:val="16"/>
                <w:szCs w:val="16"/>
              </w:rPr>
            </w:pPr>
            <w:r w:rsidRPr="00C06C5B">
              <w:rPr>
                <w:sz w:val="16"/>
                <w:szCs w:val="16"/>
              </w:rPr>
              <w:t>0.2967</w:t>
            </w:r>
          </w:p>
        </w:tc>
        <w:tc>
          <w:tcPr>
            <w:tcW w:w="940" w:type="dxa"/>
            <w:noWrap/>
            <w:hideMark/>
          </w:tcPr>
          <w:p w14:paraId="5E7A7A90" w14:textId="77777777" w:rsidR="005B2AEF" w:rsidRPr="00C06C5B" w:rsidRDefault="005B2AEF" w:rsidP="006A28EA">
            <w:pPr>
              <w:rPr>
                <w:sz w:val="16"/>
                <w:szCs w:val="16"/>
              </w:rPr>
            </w:pPr>
            <w:r w:rsidRPr="00C06C5B">
              <w:rPr>
                <w:sz w:val="16"/>
                <w:szCs w:val="16"/>
              </w:rPr>
              <w:t>0.9</w:t>
            </w:r>
          </w:p>
        </w:tc>
        <w:tc>
          <w:tcPr>
            <w:tcW w:w="1118" w:type="dxa"/>
            <w:noWrap/>
            <w:hideMark/>
          </w:tcPr>
          <w:p w14:paraId="1BBCD356" w14:textId="77777777" w:rsidR="005B2AEF" w:rsidRPr="00C06C5B" w:rsidRDefault="005B2AEF" w:rsidP="006A28EA">
            <w:pPr>
              <w:rPr>
                <w:sz w:val="16"/>
                <w:szCs w:val="16"/>
              </w:rPr>
            </w:pPr>
            <w:r w:rsidRPr="00C06C5B">
              <w:rPr>
                <w:sz w:val="16"/>
                <w:szCs w:val="16"/>
              </w:rPr>
              <w:t>99.1</w:t>
            </w:r>
          </w:p>
        </w:tc>
      </w:tr>
      <w:tr w:rsidR="005B2AEF" w:rsidRPr="00C06C5B" w14:paraId="3AB25F35" w14:textId="77777777" w:rsidTr="00EF267D">
        <w:trPr>
          <w:trHeight w:val="288"/>
        </w:trPr>
        <w:tc>
          <w:tcPr>
            <w:tcW w:w="866" w:type="dxa"/>
            <w:noWrap/>
            <w:hideMark/>
          </w:tcPr>
          <w:p w14:paraId="5D671A81" w14:textId="77777777" w:rsidR="005B2AEF" w:rsidRPr="00C06C5B" w:rsidRDefault="005B2AEF" w:rsidP="006A28EA">
            <w:pPr>
              <w:rPr>
                <w:sz w:val="16"/>
                <w:szCs w:val="16"/>
              </w:rPr>
            </w:pPr>
            <w:r w:rsidRPr="00C06C5B">
              <w:rPr>
                <w:sz w:val="16"/>
                <w:szCs w:val="16"/>
              </w:rPr>
              <w:t>903</w:t>
            </w:r>
          </w:p>
        </w:tc>
        <w:tc>
          <w:tcPr>
            <w:tcW w:w="1441" w:type="dxa"/>
            <w:noWrap/>
            <w:hideMark/>
          </w:tcPr>
          <w:p w14:paraId="5770A845" w14:textId="77777777" w:rsidR="005B2AEF" w:rsidRPr="00C06C5B" w:rsidRDefault="005B2AEF" w:rsidP="006A28EA">
            <w:pPr>
              <w:rPr>
                <w:sz w:val="16"/>
                <w:szCs w:val="16"/>
              </w:rPr>
            </w:pPr>
            <w:r w:rsidRPr="00C06C5B">
              <w:rPr>
                <w:sz w:val="16"/>
                <w:szCs w:val="16"/>
              </w:rPr>
              <w:t>C</w:t>
            </w:r>
          </w:p>
        </w:tc>
        <w:tc>
          <w:tcPr>
            <w:tcW w:w="1441" w:type="dxa"/>
            <w:noWrap/>
            <w:hideMark/>
          </w:tcPr>
          <w:p w14:paraId="17F43E01" w14:textId="77777777" w:rsidR="005B2AEF" w:rsidRPr="00C06C5B" w:rsidRDefault="005B2AEF" w:rsidP="006A28EA">
            <w:pPr>
              <w:rPr>
                <w:sz w:val="16"/>
                <w:szCs w:val="16"/>
              </w:rPr>
            </w:pPr>
            <w:r w:rsidRPr="00C06C5B">
              <w:rPr>
                <w:sz w:val="16"/>
                <w:szCs w:val="16"/>
              </w:rPr>
              <w:t>GF/C</w:t>
            </w:r>
          </w:p>
        </w:tc>
        <w:tc>
          <w:tcPr>
            <w:tcW w:w="1029" w:type="dxa"/>
            <w:noWrap/>
            <w:hideMark/>
          </w:tcPr>
          <w:p w14:paraId="0FFB652A" w14:textId="77777777" w:rsidR="005B2AEF" w:rsidRPr="00C06C5B" w:rsidRDefault="005B2AEF" w:rsidP="006A28EA">
            <w:pPr>
              <w:rPr>
                <w:sz w:val="16"/>
                <w:szCs w:val="16"/>
              </w:rPr>
            </w:pPr>
            <w:r w:rsidRPr="00C06C5B">
              <w:rPr>
                <w:sz w:val="16"/>
                <w:szCs w:val="16"/>
              </w:rPr>
              <w:t>0.098</w:t>
            </w:r>
          </w:p>
        </w:tc>
        <w:tc>
          <w:tcPr>
            <w:tcW w:w="840" w:type="dxa"/>
            <w:noWrap/>
            <w:hideMark/>
          </w:tcPr>
          <w:p w14:paraId="3A64A399" w14:textId="77777777" w:rsidR="005B2AEF" w:rsidRPr="00C06C5B" w:rsidRDefault="005B2AEF" w:rsidP="006A28EA">
            <w:pPr>
              <w:rPr>
                <w:sz w:val="16"/>
                <w:szCs w:val="16"/>
              </w:rPr>
            </w:pPr>
            <w:r w:rsidRPr="00C06C5B">
              <w:rPr>
                <w:sz w:val="16"/>
                <w:szCs w:val="16"/>
              </w:rPr>
              <w:t>0.09518</w:t>
            </w:r>
          </w:p>
        </w:tc>
        <w:tc>
          <w:tcPr>
            <w:tcW w:w="1029" w:type="dxa"/>
            <w:noWrap/>
            <w:hideMark/>
          </w:tcPr>
          <w:p w14:paraId="41E4E5EB" w14:textId="77777777" w:rsidR="005B2AEF" w:rsidRPr="00C06C5B" w:rsidRDefault="005B2AEF" w:rsidP="006A28EA">
            <w:pPr>
              <w:rPr>
                <w:sz w:val="16"/>
                <w:szCs w:val="16"/>
              </w:rPr>
            </w:pPr>
            <w:r w:rsidRPr="00C06C5B">
              <w:rPr>
                <w:sz w:val="16"/>
                <w:szCs w:val="16"/>
              </w:rPr>
              <w:t>0.00282</w:t>
            </w:r>
          </w:p>
        </w:tc>
        <w:tc>
          <w:tcPr>
            <w:tcW w:w="814" w:type="dxa"/>
            <w:hideMark/>
          </w:tcPr>
          <w:p w14:paraId="05555133" w14:textId="77777777" w:rsidR="005B2AEF" w:rsidRPr="00C06C5B" w:rsidRDefault="005B2AEF" w:rsidP="006A28EA">
            <w:pPr>
              <w:rPr>
                <w:sz w:val="16"/>
                <w:szCs w:val="16"/>
              </w:rPr>
            </w:pPr>
            <w:r w:rsidRPr="00C06C5B">
              <w:rPr>
                <w:sz w:val="16"/>
                <w:szCs w:val="16"/>
              </w:rPr>
              <w:t>0.3368</w:t>
            </w:r>
          </w:p>
        </w:tc>
        <w:tc>
          <w:tcPr>
            <w:tcW w:w="940" w:type="dxa"/>
            <w:noWrap/>
            <w:hideMark/>
          </w:tcPr>
          <w:p w14:paraId="3518C96D" w14:textId="77777777" w:rsidR="005B2AEF" w:rsidRPr="00C06C5B" w:rsidRDefault="005B2AEF" w:rsidP="006A28EA">
            <w:pPr>
              <w:rPr>
                <w:sz w:val="16"/>
                <w:szCs w:val="16"/>
              </w:rPr>
            </w:pPr>
            <w:r w:rsidRPr="00C06C5B">
              <w:rPr>
                <w:sz w:val="16"/>
                <w:szCs w:val="16"/>
              </w:rPr>
              <w:t>0.8</w:t>
            </w:r>
          </w:p>
        </w:tc>
        <w:tc>
          <w:tcPr>
            <w:tcW w:w="1118" w:type="dxa"/>
            <w:noWrap/>
            <w:hideMark/>
          </w:tcPr>
          <w:p w14:paraId="12F42168" w14:textId="77777777" w:rsidR="005B2AEF" w:rsidRPr="00C06C5B" w:rsidRDefault="005B2AEF" w:rsidP="006A28EA">
            <w:pPr>
              <w:rPr>
                <w:sz w:val="16"/>
                <w:szCs w:val="16"/>
              </w:rPr>
            </w:pPr>
            <w:r w:rsidRPr="00C06C5B">
              <w:rPr>
                <w:sz w:val="16"/>
                <w:szCs w:val="16"/>
              </w:rPr>
              <w:t>99.2</w:t>
            </w:r>
          </w:p>
        </w:tc>
      </w:tr>
      <w:tr w:rsidR="005B2AEF" w:rsidRPr="00C06C5B" w14:paraId="6E9B341A" w14:textId="77777777" w:rsidTr="00EF267D">
        <w:trPr>
          <w:trHeight w:val="288"/>
        </w:trPr>
        <w:tc>
          <w:tcPr>
            <w:tcW w:w="866" w:type="dxa"/>
            <w:noWrap/>
            <w:hideMark/>
          </w:tcPr>
          <w:p w14:paraId="67FB5895" w14:textId="77777777" w:rsidR="005B2AEF" w:rsidRPr="00C06C5B" w:rsidRDefault="005B2AEF" w:rsidP="006A28EA">
            <w:pPr>
              <w:rPr>
                <w:sz w:val="16"/>
                <w:szCs w:val="16"/>
              </w:rPr>
            </w:pPr>
            <w:r w:rsidRPr="00C06C5B">
              <w:rPr>
                <w:sz w:val="16"/>
                <w:szCs w:val="16"/>
              </w:rPr>
              <w:t>904</w:t>
            </w:r>
          </w:p>
        </w:tc>
        <w:tc>
          <w:tcPr>
            <w:tcW w:w="1441" w:type="dxa"/>
            <w:noWrap/>
            <w:hideMark/>
          </w:tcPr>
          <w:p w14:paraId="30822E49" w14:textId="77777777" w:rsidR="005B2AEF" w:rsidRPr="00C06C5B" w:rsidRDefault="005B2AEF" w:rsidP="006A28EA">
            <w:pPr>
              <w:rPr>
                <w:sz w:val="16"/>
                <w:szCs w:val="16"/>
              </w:rPr>
            </w:pPr>
            <w:r w:rsidRPr="00C06C5B">
              <w:rPr>
                <w:sz w:val="16"/>
                <w:szCs w:val="16"/>
              </w:rPr>
              <w:t>A</w:t>
            </w:r>
          </w:p>
        </w:tc>
        <w:tc>
          <w:tcPr>
            <w:tcW w:w="1441" w:type="dxa"/>
            <w:noWrap/>
            <w:hideMark/>
          </w:tcPr>
          <w:p w14:paraId="0D367E6A" w14:textId="77777777" w:rsidR="005B2AEF" w:rsidRPr="00C06C5B" w:rsidRDefault="005B2AEF" w:rsidP="006A28EA">
            <w:pPr>
              <w:rPr>
                <w:sz w:val="16"/>
                <w:szCs w:val="16"/>
              </w:rPr>
            </w:pPr>
            <w:r w:rsidRPr="00C06C5B">
              <w:rPr>
                <w:sz w:val="16"/>
                <w:szCs w:val="16"/>
              </w:rPr>
              <w:t>GF/C</w:t>
            </w:r>
          </w:p>
        </w:tc>
        <w:tc>
          <w:tcPr>
            <w:tcW w:w="1029" w:type="dxa"/>
            <w:noWrap/>
            <w:hideMark/>
          </w:tcPr>
          <w:p w14:paraId="7E9C5E74" w14:textId="77777777" w:rsidR="005B2AEF" w:rsidRPr="00C06C5B" w:rsidRDefault="005B2AEF" w:rsidP="006A28EA">
            <w:pPr>
              <w:rPr>
                <w:sz w:val="16"/>
                <w:szCs w:val="16"/>
              </w:rPr>
            </w:pPr>
            <w:r w:rsidRPr="00C06C5B">
              <w:rPr>
                <w:sz w:val="16"/>
                <w:szCs w:val="16"/>
              </w:rPr>
              <w:t>0.0922</w:t>
            </w:r>
          </w:p>
        </w:tc>
        <w:tc>
          <w:tcPr>
            <w:tcW w:w="840" w:type="dxa"/>
            <w:noWrap/>
            <w:hideMark/>
          </w:tcPr>
          <w:p w14:paraId="4FE07FF3" w14:textId="77777777" w:rsidR="005B2AEF" w:rsidRPr="00C06C5B" w:rsidRDefault="005B2AEF" w:rsidP="006A28EA">
            <w:pPr>
              <w:rPr>
                <w:sz w:val="16"/>
                <w:szCs w:val="16"/>
              </w:rPr>
            </w:pPr>
            <w:r w:rsidRPr="00C06C5B">
              <w:rPr>
                <w:sz w:val="16"/>
                <w:szCs w:val="16"/>
              </w:rPr>
              <w:t>0.09518</w:t>
            </w:r>
          </w:p>
        </w:tc>
        <w:tc>
          <w:tcPr>
            <w:tcW w:w="1029" w:type="dxa"/>
            <w:noWrap/>
            <w:hideMark/>
          </w:tcPr>
          <w:p w14:paraId="72997832" w14:textId="77777777" w:rsidR="005B2AEF" w:rsidRPr="00C06C5B" w:rsidRDefault="005B2AEF" w:rsidP="006A28EA">
            <w:pPr>
              <w:rPr>
                <w:sz w:val="16"/>
                <w:szCs w:val="16"/>
              </w:rPr>
            </w:pPr>
            <w:r w:rsidRPr="00C06C5B">
              <w:rPr>
                <w:sz w:val="16"/>
                <w:szCs w:val="16"/>
              </w:rPr>
              <w:t>-0.00298</w:t>
            </w:r>
          </w:p>
        </w:tc>
        <w:tc>
          <w:tcPr>
            <w:tcW w:w="814" w:type="dxa"/>
            <w:hideMark/>
          </w:tcPr>
          <w:p w14:paraId="04A51E17" w14:textId="77777777" w:rsidR="005B2AEF" w:rsidRPr="00C06C5B" w:rsidRDefault="005B2AEF" w:rsidP="006A28EA">
            <w:pPr>
              <w:rPr>
                <w:sz w:val="16"/>
                <w:szCs w:val="16"/>
              </w:rPr>
            </w:pPr>
            <w:r w:rsidRPr="00C06C5B">
              <w:rPr>
                <w:sz w:val="16"/>
                <w:szCs w:val="16"/>
              </w:rPr>
              <w:t>0.1194</w:t>
            </w:r>
          </w:p>
        </w:tc>
        <w:tc>
          <w:tcPr>
            <w:tcW w:w="940" w:type="dxa"/>
            <w:noWrap/>
            <w:hideMark/>
          </w:tcPr>
          <w:p w14:paraId="4D7FF8A6" w14:textId="77777777" w:rsidR="005B2AEF" w:rsidRPr="00C06C5B" w:rsidRDefault="005B2AEF" w:rsidP="006A28EA">
            <w:pPr>
              <w:rPr>
                <w:sz w:val="16"/>
                <w:szCs w:val="16"/>
              </w:rPr>
            </w:pPr>
            <w:r w:rsidRPr="00C06C5B">
              <w:rPr>
                <w:sz w:val="16"/>
                <w:szCs w:val="16"/>
              </w:rPr>
              <w:t>-2.5</w:t>
            </w:r>
          </w:p>
        </w:tc>
        <w:tc>
          <w:tcPr>
            <w:tcW w:w="1118" w:type="dxa"/>
            <w:noWrap/>
            <w:hideMark/>
          </w:tcPr>
          <w:p w14:paraId="4172DD29" w14:textId="77777777" w:rsidR="005B2AEF" w:rsidRPr="00C06C5B" w:rsidRDefault="005B2AEF" w:rsidP="006A28EA">
            <w:pPr>
              <w:rPr>
                <w:sz w:val="16"/>
                <w:szCs w:val="16"/>
              </w:rPr>
            </w:pPr>
            <w:r w:rsidRPr="00C06C5B">
              <w:rPr>
                <w:sz w:val="16"/>
                <w:szCs w:val="16"/>
              </w:rPr>
              <w:t>102.5</w:t>
            </w:r>
          </w:p>
        </w:tc>
      </w:tr>
      <w:tr w:rsidR="005B2AEF" w:rsidRPr="00C06C5B" w14:paraId="7C80F334" w14:textId="77777777" w:rsidTr="00EF267D">
        <w:trPr>
          <w:trHeight w:val="288"/>
        </w:trPr>
        <w:tc>
          <w:tcPr>
            <w:tcW w:w="866" w:type="dxa"/>
            <w:noWrap/>
            <w:hideMark/>
          </w:tcPr>
          <w:p w14:paraId="532AAADA" w14:textId="77777777" w:rsidR="005B2AEF" w:rsidRPr="00C06C5B" w:rsidRDefault="005B2AEF" w:rsidP="006A28EA">
            <w:pPr>
              <w:rPr>
                <w:sz w:val="16"/>
                <w:szCs w:val="16"/>
              </w:rPr>
            </w:pPr>
            <w:r w:rsidRPr="00C06C5B">
              <w:rPr>
                <w:sz w:val="16"/>
                <w:szCs w:val="16"/>
              </w:rPr>
              <w:t>904</w:t>
            </w:r>
          </w:p>
        </w:tc>
        <w:tc>
          <w:tcPr>
            <w:tcW w:w="1441" w:type="dxa"/>
            <w:noWrap/>
            <w:hideMark/>
          </w:tcPr>
          <w:p w14:paraId="26E94C22" w14:textId="77777777" w:rsidR="005B2AEF" w:rsidRPr="00C06C5B" w:rsidRDefault="005B2AEF" w:rsidP="006A28EA">
            <w:pPr>
              <w:rPr>
                <w:sz w:val="16"/>
                <w:szCs w:val="16"/>
              </w:rPr>
            </w:pPr>
            <w:r w:rsidRPr="00C06C5B">
              <w:rPr>
                <w:sz w:val="16"/>
                <w:szCs w:val="16"/>
              </w:rPr>
              <w:t>B</w:t>
            </w:r>
          </w:p>
        </w:tc>
        <w:tc>
          <w:tcPr>
            <w:tcW w:w="1441" w:type="dxa"/>
            <w:noWrap/>
            <w:hideMark/>
          </w:tcPr>
          <w:p w14:paraId="5F1A6D25" w14:textId="77777777" w:rsidR="005B2AEF" w:rsidRPr="00C06C5B" w:rsidRDefault="005B2AEF" w:rsidP="006A28EA">
            <w:pPr>
              <w:rPr>
                <w:sz w:val="16"/>
                <w:szCs w:val="16"/>
              </w:rPr>
            </w:pPr>
            <w:r w:rsidRPr="00C06C5B">
              <w:rPr>
                <w:sz w:val="16"/>
                <w:szCs w:val="16"/>
              </w:rPr>
              <w:t>GF/C</w:t>
            </w:r>
          </w:p>
        </w:tc>
        <w:tc>
          <w:tcPr>
            <w:tcW w:w="1029" w:type="dxa"/>
            <w:noWrap/>
            <w:hideMark/>
          </w:tcPr>
          <w:p w14:paraId="13DA1882" w14:textId="77777777" w:rsidR="005B2AEF" w:rsidRPr="00C06C5B" w:rsidRDefault="005B2AEF" w:rsidP="006A28EA">
            <w:pPr>
              <w:rPr>
                <w:sz w:val="16"/>
                <w:szCs w:val="16"/>
              </w:rPr>
            </w:pPr>
            <w:r w:rsidRPr="00C06C5B">
              <w:rPr>
                <w:sz w:val="16"/>
                <w:szCs w:val="16"/>
              </w:rPr>
              <w:t>0.0924</w:t>
            </w:r>
          </w:p>
        </w:tc>
        <w:tc>
          <w:tcPr>
            <w:tcW w:w="840" w:type="dxa"/>
            <w:noWrap/>
            <w:hideMark/>
          </w:tcPr>
          <w:p w14:paraId="30EAF491" w14:textId="77777777" w:rsidR="005B2AEF" w:rsidRPr="00C06C5B" w:rsidRDefault="005B2AEF" w:rsidP="006A28EA">
            <w:pPr>
              <w:rPr>
                <w:sz w:val="16"/>
                <w:szCs w:val="16"/>
              </w:rPr>
            </w:pPr>
            <w:r w:rsidRPr="00C06C5B">
              <w:rPr>
                <w:sz w:val="16"/>
                <w:szCs w:val="16"/>
              </w:rPr>
              <w:t>0.09518</w:t>
            </w:r>
          </w:p>
        </w:tc>
        <w:tc>
          <w:tcPr>
            <w:tcW w:w="1029" w:type="dxa"/>
            <w:noWrap/>
            <w:hideMark/>
          </w:tcPr>
          <w:p w14:paraId="40B52123" w14:textId="77777777" w:rsidR="005B2AEF" w:rsidRPr="00C06C5B" w:rsidRDefault="005B2AEF" w:rsidP="006A28EA">
            <w:pPr>
              <w:rPr>
                <w:sz w:val="16"/>
                <w:szCs w:val="16"/>
              </w:rPr>
            </w:pPr>
            <w:r w:rsidRPr="00C06C5B">
              <w:rPr>
                <w:sz w:val="16"/>
                <w:szCs w:val="16"/>
              </w:rPr>
              <w:t>-0.00278</w:t>
            </w:r>
          </w:p>
        </w:tc>
        <w:tc>
          <w:tcPr>
            <w:tcW w:w="814" w:type="dxa"/>
            <w:hideMark/>
          </w:tcPr>
          <w:p w14:paraId="7FC519F9" w14:textId="77777777" w:rsidR="005B2AEF" w:rsidRPr="00C06C5B" w:rsidRDefault="005B2AEF" w:rsidP="006A28EA">
            <w:pPr>
              <w:rPr>
                <w:sz w:val="16"/>
                <w:szCs w:val="16"/>
              </w:rPr>
            </w:pPr>
            <w:r w:rsidRPr="00C06C5B">
              <w:rPr>
                <w:sz w:val="16"/>
                <w:szCs w:val="16"/>
              </w:rPr>
              <w:t>0.0657</w:t>
            </w:r>
          </w:p>
        </w:tc>
        <w:tc>
          <w:tcPr>
            <w:tcW w:w="940" w:type="dxa"/>
            <w:noWrap/>
            <w:hideMark/>
          </w:tcPr>
          <w:p w14:paraId="478252A1" w14:textId="77777777" w:rsidR="005B2AEF" w:rsidRPr="00C06C5B" w:rsidRDefault="005B2AEF" w:rsidP="006A28EA">
            <w:pPr>
              <w:rPr>
                <w:sz w:val="16"/>
                <w:szCs w:val="16"/>
              </w:rPr>
            </w:pPr>
            <w:r w:rsidRPr="00C06C5B">
              <w:rPr>
                <w:sz w:val="16"/>
                <w:szCs w:val="16"/>
              </w:rPr>
              <w:t>-4.2</w:t>
            </w:r>
          </w:p>
        </w:tc>
        <w:tc>
          <w:tcPr>
            <w:tcW w:w="1118" w:type="dxa"/>
            <w:noWrap/>
            <w:hideMark/>
          </w:tcPr>
          <w:p w14:paraId="6DA8B6FD" w14:textId="77777777" w:rsidR="005B2AEF" w:rsidRPr="00C06C5B" w:rsidRDefault="005B2AEF" w:rsidP="006A28EA">
            <w:pPr>
              <w:rPr>
                <w:sz w:val="16"/>
                <w:szCs w:val="16"/>
              </w:rPr>
            </w:pPr>
            <w:r w:rsidRPr="00C06C5B">
              <w:rPr>
                <w:sz w:val="16"/>
                <w:szCs w:val="16"/>
              </w:rPr>
              <w:t>104.2</w:t>
            </w:r>
          </w:p>
        </w:tc>
      </w:tr>
      <w:tr w:rsidR="005B2AEF" w:rsidRPr="00C06C5B" w14:paraId="1EF1B7BE" w14:textId="77777777" w:rsidTr="00EF267D">
        <w:trPr>
          <w:trHeight w:val="288"/>
        </w:trPr>
        <w:tc>
          <w:tcPr>
            <w:tcW w:w="866" w:type="dxa"/>
            <w:noWrap/>
            <w:hideMark/>
          </w:tcPr>
          <w:p w14:paraId="79FF1649" w14:textId="77777777" w:rsidR="005B2AEF" w:rsidRPr="00C06C5B" w:rsidRDefault="005B2AEF" w:rsidP="006A28EA">
            <w:pPr>
              <w:rPr>
                <w:sz w:val="16"/>
                <w:szCs w:val="16"/>
              </w:rPr>
            </w:pPr>
            <w:r w:rsidRPr="00C06C5B">
              <w:rPr>
                <w:sz w:val="16"/>
                <w:szCs w:val="16"/>
              </w:rPr>
              <w:t>904</w:t>
            </w:r>
          </w:p>
        </w:tc>
        <w:tc>
          <w:tcPr>
            <w:tcW w:w="1441" w:type="dxa"/>
            <w:noWrap/>
            <w:hideMark/>
          </w:tcPr>
          <w:p w14:paraId="4A06ED39" w14:textId="77777777" w:rsidR="005B2AEF" w:rsidRPr="00C06C5B" w:rsidRDefault="005B2AEF" w:rsidP="006A28EA">
            <w:pPr>
              <w:rPr>
                <w:sz w:val="16"/>
                <w:szCs w:val="16"/>
              </w:rPr>
            </w:pPr>
            <w:r w:rsidRPr="00C06C5B">
              <w:rPr>
                <w:sz w:val="16"/>
                <w:szCs w:val="16"/>
              </w:rPr>
              <w:t>C</w:t>
            </w:r>
          </w:p>
        </w:tc>
        <w:tc>
          <w:tcPr>
            <w:tcW w:w="1441" w:type="dxa"/>
            <w:noWrap/>
            <w:hideMark/>
          </w:tcPr>
          <w:p w14:paraId="06C7838B" w14:textId="77777777" w:rsidR="005B2AEF" w:rsidRPr="00C06C5B" w:rsidRDefault="005B2AEF" w:rsidP="006A28EA">
            <w:pPr>
              <w:rPr>
                <w:sz w:val="16"/>
                <w:szCs w:val="16"/>
              </w:rPr>
            </w:pPr>
            <w:r w:rsidRPr="00C06C5B">
              <w:rPr>
                <w:sz w:val="16"/>
                <w:szCs w:val="16"/>
              </w:rPr>
              <w:t>GF/C</w:t>
            </w:r>
          </w:p>
        </w:tc>
        <w:tc>
          <w:tcPr>
            <w:tcW w:w="1029" w:type="dxa"/>
            <w:noWrap/>
            <w:hideMark/>
          </w:tcPr>
          <w:p w14:paraId="2F0E2B30" w14:textId="77777777" w:rsidR="005B2AEF" w:rsidRPr="00C06C5B" w:rsidRDefault="005B2AEF" w:rsidP="006A28EA">
            <w:pPr>
              <w:rPr>
                <w:sz w:val="16"/>
                <w:szCs w:val="16"/>
              </w:rPr>
            </w:pPr>
            <w:r w:rsidRPr="00C06C5B">
              <w:rPr>
                <w:sz w:val="16"/>
                <w:szCs w:val="16"/>
              </w:rPr>
              <w:t>0.0931</w:t>
            </w:r>
          </w:p>
        </w:tc>
        <w:tc>
          <w:tcPr>
            <w:tcW w:w="840" w:type="dxa"/>
            <w:noWrap/>
            <w:hideMark/>
          </w:tcPr>
          <w:p w14:paraId="4D9B930C" w14:textId="77777777" w:rsidR="005B2AEF" w:rsidRPr="00C06C5B" w:rsidRDefault="005B2AEF" w:rsidP="006A28EA">
            <w:pPr>
              <w:rPr>
                <w:sz w:val="16"/>
                <w:szCs w:val="16"/>
              </w:rPr>
            </w:pPr>
            <w:r w:rsidRPr="00C06C5B">
              <w:rPr>
                <w:sz w:val="16"/>
                <w:szCs w:val="16"/>
              </w:rPr>
              <w:t>0.09518</w:t>
            </w:r>
          </w:p>
        </w:tc>
        <w:tc>
          <w:tcPr>
            <w:tcW w:w="1029" w:type="dxa"/>
            <w:noWrap/>
            <w:hideMark/>
          </w:tcPr>
          <w:p w14:paraId="64651F8E" w14:textId="77777777" w:rsidR="005B2AEF" w:rsidRPr="00C06C5B" w:rsidRDefault="005B2AEF" w:rsidP="006A28EA">
            <w:pPr>
              <w:rPr>
                <w:sz w:val="16"/>
                <w:szCs w:val="16"/>
              </w:rPr>
            </w:pPr>
            <w:r w:rsidRPr="00C06C5B">
              <w:rPr>
                <w:sz w:val="16"/>
                <w:szCs w:val="16"/>
              </w:rPr>
              <w:t>-0.00208</w:t>
            </w:r>
          </w:p>
        </w:tc>
        <w:tc>
          <w:tcPr>
            <w:tcW w:w="814" w:type="dxa"/>
            <w:hideMark/>
          </w:tcPr>
          <w:p w14:paraId="16786F84" w14:textId="77777777" w:rsidR="005B2AEF" w:rsidRPr="00C06C5B" w:rsidRDefault="005B2AEF" w:rsidP="006A28EA">
            <w:pPr>
              <w:rPr>
                <w:sz w:val="16"/>
                <w:szCs w:val="16"/>
              </w:rPr>
            </w:pPr>
            <w:r w:rsidRPr="00C06C5B">
              <w:rPr>
                <w:sz w:val="16"/>
                <w:szCs w:val="16"/>
              </w:rPr>
              <w:t>0.0419</w:t>
            </w:r>
          </w:p>
        </w:tc>
        <w:tc>
          <w:tcPr>
            <w:tcW w:w="940" w:type="dxa"/>
            <w:noWrap/>
            <w:hideMark/>
          </w:tcPr>
          <w:p w14:paraId="255AE822" w14:textId="77777777" w:rsidR="005B2AEF" w:rsidRPr="00C06C5B" w:rsidRDefault="005B2AEF" w:rsidP="006A28EA">
            <w:pPr>
              <w:rPr>
                <w:sz w:val="16"/>
                <w:szCs w:val="16"/>
              </w:rPr>
            </w:pPr>
            <w:r w:rsidRPr="00C06C5B">
              <w:rPr>
                <w:sz w:val="16"/>
                <w:szCs w:val="16"/>
              </w:rPr>
              <w:t>-5.0</w:t>
            </w:r>
          </w:p>
        </w:tc>
        <w:tc>
          <w:tcPr>
            <w:tcW w:w="1118" w:type="dxa"/>
            <w:noWrap/>
            <w:hideMark/>
          </w:tcPr>
          <w:p w14:paraId="2B881747" w14:textId="77777777" w:rsidR="005B2AEF" w:rsidRPr="00C06C5B" w:rsidRDefault="005B2AEF" w:rsidP="006A28EA">
            <w:pPr>
              <w:rPr>
                <w:sz w:val="16"/>
                <w:szCs w:val="16"/>
              </w:rPr>
            </w:pPr>
            <w:r w:rsidRPr="00C06C5B">
              <w:rPr>
                <w:sz w:val="16"/>
                <w:szCs w:val="16"/>
              </w:rPr>
              <w:t>105.0</w:t>
            </w:r>
          </w:p>
        </w:tc>
      </w:tr>
      <w:tr w:rsidR="005B2AEF" w:rsidRPr="00C06C5B" w14:paraId="53994996" w14:textId="77777777" w:rsidTr="00EF267D">
        <w:trPr>
          <w:trHeight w:val="288"/>
        </w:trPr>
        <w:tc>
          <w:tcPr>
            <w:tcW w:w="866" w:type="dxa"/>
            <w:noWrap/>
            <w:hideMark/>
          </w:tcPr>
          <w:p w14:paraId="3A22A94C" w14:textId="77777777" w:rsidR="005B2AEF" w:rsidRPr="00C06C5B" w:rsidRDefault="005B2AEF" w:rsidP="006A28EA">
            <w:pPr>
              <w:rPr>
                <w:sz w:val="16"/>
                <w:szCs w:val="16"/>
              </w:rPr>
            </w:pPr>
            <w:r w:rsidRPr="00C06C5B">
              <w:rPr>
                <w:sz w:val="16"/>
                <w:szCs w:val="16"/>
              </w:rPr>
              <w:t>905</w:t>
            </w:r>
          </w:p>
        </w:tc>
        <w:tc>
          <w:tcPr>
            <w:tcW w:w="1441" w:type="dxa"/>
            <w:noWrap/>
            <w:hideMark/>
          </w:tcPr>
          <w:p w14:paraId="5EC5A811" w14:textId="77777777" w:rsidR="005B2AEF" w:rsidRPr="00C06C5B" w:rsidRDefault="005B2AEF" w:rsidP="006A28EA">
            <w:pPr>
              <w:rPr>
                <w:sz w:val="16"/>
                <w:szCs w:val="16"/>
              </w:rPr>
            </w:pPr>
            <w:r w:rsidRPr="00C06C5B">
              <w:rPr>
                <w:sz w:val="16"/>
                <w:szCs w:val="16"/>
              </w:rPr>
              <w:t>A</w:t>
            </w:r>
          </w:p>
        </w:tc>
        <w:tc>
          <w:tcPr>
            <w:tcW w:w="1441" w:type="dxa"/>
            <w:noWrap/>
            <w:hideMark/>
          </w:tcPr>
          <w:p w14:paraId="5FCD7DC0" w14:textId="77777777" w:rsidR="005B2AEF" w:rsidRPr="00C06C5B" w:rsidRDefault="005B2AEF" w:rsidP="006A28EA">
            <w:pPr>
              <w:rPr>
                <w:sz w:val="16"/>
                <w:szCs w:val="16"/>
              </w:rPr>
            </w:pPr>
            <w:r w:rsidRPr="00C06C5B">
              <w:rPr>
                <w:sz w:val="16"/>
                <w:szCs w:val="16"/>
              </w:rPr>
              <w:t>GF/C</w:t>
            </w:r>
          </w:p>
        </w:tc>
        <w:tc>
          <w:tcPr>
            <w:tcW w:w="1029" w:type="dxa"/>
            <w:noWrap/>
            <w:hideMark/>
          </w:tcPr>
          <w:p w14:paraId="695E05F7" w14:textId="77777777" w:rsidR="005B2AEF" w:rsidRPr="00C06C5B" w:rsidRDefault="005B2AEF" w:rsidP="006A28EA">
            <w:pPr>
              <w:rPr>
                <w:sz w:val="16"/>
                <w:szCs w:val="16"/>
              </w:rPr>
            </w:pPr>
            <w:r w:rsidRPr="00C06C5B">
              <w:rPr>
                <w:sz w:val="16"/>
                <w:szCs w:val="16"/>
              </w:rPr>
              <w:t>0.0922</w:t>
            </w:r>
          </w:p>
        </w:tc>
        <w:tc>
          <w:tcPr>
            <w:tcW w:w="840" w:type="dxa"/>
            <w:noWrap/>
            <w:hideMark/>
          </w:tcPr>
          <w:p w14:paraId="5717BF0D" w14:textId="77777777" w:rsidR="005B2AEF" w:rsidRPr="00C06C5B" w:rsidRDefault="005B2AEF" w:rsidP="006A28EA">
            <w:pPr>
              <w:rPr>
                <w:sz w:val="16"/>
                <w:szCs w:val="16"/>
              </w:rPr>
            </w:pPr>
            <w:r w:rsidRPr="00C06C5B">
              <w:rPr>
                <w:sz w:val="16"/>
                <w:szCs w:val="16"/>
              </w:rPr>
              <w:t>0.09518</w:t>
            </w:r>
          </w:p>
        </w:tc>
        <w:tc>
          <w:tcPr>
            <w:tcW w:w="1029" w:type="dxa"/>
            <w:noWrap/>
            <w:hideMark/>
          </w:tcPr>
          <w:p w14:paraId="45094C42" w14:textId="77777777" w:rsidR="005B2AEF" w:rsidRPr="00C06C5B" w:rsidRDefault="005B2AEF" w:rsidP="006A28EA">
            <w:pPr>
              <w:rPr>
                <w:sz w:val="16"/>
                <w:szCs w:val="16"/>
              </w:rPr>
            </w:pPr>
            <w:r w:rsidRPr="00C06C5B">
              <w:rPr>
                <w:sz w:val="16"/>
                <w:szCs w:val="16"/>
              </w:rPr>
              <w:t>-0.00298</w:t>
            </w:r>
          </w:p>
        </w:tc>
        <w:tc>
          <w:tcPr>
            <w:tcW w:w="814" w:type="dxa"/>
            <w:hideMark/>
          </w:tcPr>
          <w:p w14:paraId="10BF6775" w14:textId="77777777" w:rsidR="005B2AEF" w:rsidRPr="00C06C5B" w:rsidRDefault="005B2AEF" w:rsidP="006A28EA">
            <w:pPr>
              <w:rPr>
                <w:sz w:val="16"/>
                <w:szCs w:val="16"/>
              </w:rPr>
            </w:pPr>
            <w:r w:rsidRPr="00C06C5B">
              <w:rPr>
                <w:sz w:val="16"/>
                <w:szCs w:val="16"/>
              </w:rPr>
              <w:t>0.0323</w:t>
            </w:r>
          </w:p>
        </w:tc>
        <w:tc>
          <w:tcPr>
            <w:tcW w:w="940" w:type="dxa"/>
            <w:noWrap/>
            <w:hideMark/>
          </w:tcPr>
          <w:p w14:paraId="19F0A110" w14:textId="77777777" w:rsidR="005B2AEF" w:rsidRPr="00C06C5B" w:rsidRDefault="005B2AEF" w:rsidP="006A28EA">
            <w:pPr>
              <w:rPr>
                <w:sz w:val="16"/>
                <w:szCs w:val="16"/>
              </w:rPr>
            </w:pPr>
            <w:r w:rsidRPr="00C06C5B">
              <w:rPr>
                <w:sz w:val="16"/>
                <w:szCs w:val="16"/>
              </w:rPr>
              <w:t>-9.2</w:t>
            </w:r>
          </w:p>
        </w:tc>
        <w:tc>
          <w:tcPr>
            <w:tcW w:w="1118" w:type="dxa"/>
            <w:noWrap/>
            <w:hideMark/>
          </w:tcPr>
          <w:p w14:paraId="3F5FA713" w14:textId="77777777" w:rsidR="005B2AEF" w:rsidRPr="00C06C5B" w:rsidRDefault="005B2AEF" w:rsidP="006A28EA">
            <w:pPr>
              <w:rPr>
                <w:sz w:val="16"/>
                <w:szCs w:val="16"/>
              </w:rPr>
            </w:pPr>
            <w:r w:rsidRPr="00C06C5B">
              <w:rPr>
                <w:sz w:val="16"/>
                <w:szCs w:val="16"/>
              </w:rPr>
              <w:t>109.2</w:t>
            </w:r>
          </w:p>
        </w:tc>
      </w:tr>
      <w:tr w:rsidR="005B2AEF" w:rsidRPr="00C06C5B" w14:paraId="47DC9440" w14:textId="77777777" w:rsidTr="00EF267D">
        <w:trPr>
          <w:trHeight w:val="288"/>
        </w:trPr>
        <w:tc>
          <w:tcPr>
            <w:tcW w:w="866" w:type="dxa"/>
            <w:noWrap/>
            <w:hideMark/>
          </w:tcPr>
          <w:p w14:paraId="3AA8D67C" w14:textId="77777777" w:rsidR="005B2AEF" w:rsidRPr="00C06C5B" w:rsidRDefault="005B2AEF" w:rsidP="006A28EA">
            <w:pPr>
              <w:rPr>
                <w:sz w:val="16"/>
                <w:szCs w:val="16"/>
              </w:rPr>
            </w:pPr>
            <w:r w:rsidRPr="00C06C5B">
              <w:rPr>
                <w:sz w:val="16"/>
                <w:szCs w:val="16"/>
              </w:rPr>
              <w:t>905</w:t>
            </w:r>
          </w:p>
        </w:tc>
        <w:tc>
          <w:tcPr>
            <w:tcW w:w="1441" w:type="dxa"/>
            <w:noWrap/>
            <w:hideMark/>
          </w:tcPr>
          <w:p w14:paraId="7A392876" w14:textId="77777777" w:rsidR="005B2AEF" w:rsidRPr="00C06C5B" w:rsidRDefault="005B2AEF" w:rsidP="006A28EA">
            <w:pPr>
              <w:rPr>
                <w:sz w:val="16"/>
                <w:szCs w:val="16"/>
              </w:rPr>
            </w:pPr>
            <w:r w:rsidRPr="00C06C5B">
              <w:rPr>
                <w:sz w:val="16"/>
                <w:szCs w:val="16"/>
              </w:rPr>
              <w:t>B</w:t>
            </w:r>
          </w:p>
        </w:tc>
        <w:tc>
          <w:tcPr>
            <w:tcW w:w="1441" w:type="dxa"/>
            <w:noWrap/>
            <w:hideMark/>
          </w:tcPr>
          <w:p w14:paraId="7DD239C3" w14:textId="77777777" w:rsidR="005B2AEF" w:rsidRPr="00C06C5B" w:rsidRDefault="005B2AEF" w:rsidP="006A28EA">
            <w:pPr>
              <w:rPr>
                <w:sz w:val="16"/>
                <w:szCs w:val="16"/>
              </w:rPr>
            </w:pPr>
            <w:r w:rsidRPr="00C06C5B">
              <w:rPr>
                <w:sz w:val="16"/>
                <w:szCs w:val="16"/>
              </w:rPr>
              <w:t>GF/C</w:t>
            </w:r>
          </w:p>
        </w:tc>
        <w:tc>
          <w:tcPr>
            <w:tcW w:w="1029" w:type="dxa"/>
            <w:noWrap/>
            <w:hideMark/>
          </w:tcPr>
          <w:p w14:paraId="04FEFAA2" w14:textId="77777777" w:rsidR="005B2AEF" w:rsidRPr="00C06C5B" w:rsidRDefault="005B2AEF" w:rsidP="006A28EA">
            <w:pPr>
              <w:rPr>
                <w:sz w:val="16"/>
                <w:szCs w:val="16"/>
              </w:rPr>
            </w:pPr>
            <w:r w:rsidRPr="00C06C5B">
              <w:rPr>
                <w:sz w:val="16"/>
                <w:szCs w:val="16"/>
              </w:rPr>
              <w:t>0.0901</w:t>
            </w:r>
          </w:p>
        </w:tc>
        <w:tc>
          <w:tcPr>
            <w:tcW w:w="840" w:type="dxa"/>
            <w:noWrap/>
            <w:hideMark/>
          </w:tcPr>
          <w:p w14:paraId="44E1D804" w14:textId="77777777" w:rsidR="005B2AEF" w:rsidRPr="00C06C5B" w:rsidRDefault="005B2AEF" w:rsidP="006A28EA">
            <w:pPr>
              <w:rPr>
                <w:sz w:val="16"/>
                <w:szCs w:val="16"/>
              </w:rPr>
            </w:pPr>
            <w:r w:rsidRPr="00C06C5B">
              <w:rPr>
                <w:sz w:val="16"/>
                <w:szCs w:val="16"/>
              </w:rPr>
              <w:t>0.09518</w:t>
            </w:r>
          </w:p>
        </w:tc>
        <w:tc>
          <w:tcPr>
            <w:tcW w:w="1029" w:type="dxa"/>
            <w:noWrap/>
            <w:hideMark/>
          </w:tcPr>
          <w:p w14:paraId="2728F004" w14:textId="77777777" w:rsidR="005B2AEF" w:rsidRPr="00C06C5B" w:rsidRDefault="005B2AEF" w:rsidP="006A28EA">
            <w:pPr>
              <w:rPr>
                <w:sz w:val="16"/>
                <w:szCs w:val="16"/>
              </w:rPr>
            </w:pPr>
            <w:r w:rsidRPr="00C06C5B">
              <w:rPr>
                <w:sz w:val="16"/>
                <w:szCs w:val="16"/>
              </w:rPr>
              <w:t>-0.00508</w:t>
            </w:r>
          </w:p>
        </w:tc>
        <w:tc>
          <w:tcPr>
            <w:tcW w:w="814" w:type="dxa"/>
            <w:hideMark/>
          </w:tcPr>
          <w:p w14:paraId="688C85C5" w14:textId="77777777" w:rsidR="005B2AEF" w:rsidRPr="00C06C5B" w:rsidRDefault="005B2AEF" w:rsidP="006A28EA">
            <w:pPr>
              <w:rPr>
                <w:sz w:val="16"/>
                <w:szCs w:val="16"/>
              </w:rPr>
            </w:pPr>
            <w:r w:rsidRPr="00C06C5B">
              <w:rPr>
                <w:sz w:val="16"/>
                <w:szCs w:val="16"/>
              </w:rPr>
              <w:t>0.0236</w:t>
            </w:r>
          </w:p>
        </w:tc>
        <w:tc>
          <w:tcPr>
            <w:tcW w:w="940" w:type="dxa"/>
            <w:noWrap/>
            <w:hideMark/>
          </w:tcPr>
          <w:p w14:paraId="71F4B8DF" w14:textId="77777777" w:rsidR="005B2AEF" w:rsidRPr="00C06C5B" w:rsidRDefault="005B2AEF" w:rsidP="006A28EA">
            <w:pPr>
              <w:rPr>
                <w:sz w:val="16"/>
                <w:szCs w:val="16"/>
              </w:rPr>
            </w:pPr>
            <w:r w:rsidRPr="00C06C5B">
              <w:rPr>
                <w:sz w:val="16"/>
                <w:szCs w:val="16"/>
              </w:rPr>
              <w:t>-21.5</w:t>
            </w:r>
          </w:p>
        </w:tc>
        <w:tc>
          <w:tcPr>
            <w:tcW w:w="1118" w:type="dxa"/>
            <w:noWrap/>
            <w:hideMark/>
          </w:tcPr>
          <w:p w14:paraId="546528D7" w14:textId="77777777" w:rsidR="005B2AEF" w:rsidRPr="00C06C5B" w:rsidRDefault="005B2AEF" w:rsidP="006A28EA">
            <w:pPr>
              <w:rPr>
                <w:sz w:val="16"/>
                <w:szCs w:val="16"/>
              </w:rPr>
            </w:pPr>
            <w:r w:rsidRPr="00C06C5B">
              <w:rPr>
                <w:sz w:val="16"/>
                <w:szCs w:val="16"/>
              </w:rPr>
              <w:t>121.5</w:t>
            </w:r>
          </w:p>
        </w:tc>
      </w:tr>
      <w:tr w:rsidR="005B2AEF" w:rsidRPr="00C06C5B" w14:paraId="44D525B5" w14:textId="77777777" w:rsidTr="00EF267D">
        <w:trPr>
          <w:trHeight w:val="288"/>
        </w:trPr>
        <w:tc>
          <w:tcPr>
            <w:tcW w:w="866" w:type="dxa"/>
            <w:noWrap/>
            <w:hideMark/>
          </w:tcPr>
          <w:p w14:paraId="74303469" w14:textId="77777777" w:rsidR="005B2AEF" w:rsidRPr="00C06C5B" w:rsidRDefault="005B2AEF" w:rsidP="006A28EA">
            <w:pPr>
              <w:rPr>
                <w:sz w:val="16"/>
                <w:szCs w:val="16"/>
              </w:rPr>
            </w:pPr>
            <w:r w:rsidRPr="00C06C5B">
              <w:rPr>
                <w:sz w:val="16"/>
                <w:szCs w:val="16"/>
              </w:rPr>
              <w:lastRenderedPageBreak/>
              <w:t>905</w:t>
            </w:r>
          </w:p>
        </w:tc>
        <w:tc>
          <w:tcPr>
            <w:tcW w:w="1441" w:type="dxa"/>
            <w:noWrap/>
            <w:hideMark/>
          </w:tcPr>
          <w:p w14:paraId="7857A630" w14:textId="77777777" w:rsidR="005B2AEF" w:rsidRPr="00C06C5B" w:rsidRDefault="005B2AEF" w:rsidP="006A28EA">
            <w:pPr>
              <w:rPr>
                <w:sz w:val="16"/>
                <w:szCs w:val="16"/>
              </w:rPr>
            </w:pPr>
            <w:r w:rsidRPr="00C06C5B">
              <w:rPr>
                <w:sz w:val="16"/>
                <w:szCs w:val="16"/>
              </w:rPr>
              <w:t>C</w:t>
            </w:r>
          </w:p>
        </w:tc>
        <w:tc>
          <w:tcPr>
            <w:tcW w:w="1441" w:type="dxa"/>
            <w:noWrap/>
            <w:hideMark/>
          </w:tcPr>
          <w:p w14:paraId="558F7DFE" w14:textId="77777777" w:rsidR="005B2AEF" w:rsidRPr="00C06C5B" w:rsidRDefault="005B2AEF" w:rsidP="006A28EA">
            <w:pPr>
              <w:rPr>
                <w:sz w:val="16"/>
                <w:szCs w:val="16"/>
              </w:rPr>
            </w:pPr>
            <w:r w:rsidRPr="00C06C5B">
              <w:rPr>
                <w:sz w:val="16"/>
                <w:szCs w:val="16"/>
              </w:rPr>
              <w:t>GF/C</w:t>
            </w:r>
          </w:p>
        </w:tc>
        <w:tc>
          <w:tcPr>
            <w:tcW w:w="1029" w:type="dxa"/>
            <w:noWrap/>
            <w:hideMark/>
          </w:tcPr>
          <w:p w14:paraId="7CE14B2B" w14:textId="77777777" w:rsidR="005B2AEF" w:rsidRPr="00C06C5B" w:rsidRDefault="005B2AEF" w:rsidP="006A28EA">
            <w:pPr>
              <w:rPr>
                <w:sz w:val="16"/>
                <w:szCs w:val="16"/>
              </w:rPr>
            </w:pPr>
            <w:r w:rsidRPr="00C06C5B">
              <w:rPr>
                <w:sz w:val="16"/>
                <w:szCs w:val="16"/>
              </w:rPr>
              <w:t>0.0922</w:t>
            </w:r>
          </w:p>
        </w:tc>
        <w:tc>
          <w:tcPr>
            <w:tcW w:w="840" w:type="dxa"/>
            <w:noWrap/>
            <w:hideMark/>
          </w:tcPr>
          <w:p w14:paraId="6A0D9EEA" w14:textId="77777777" w:rsidR="005B2AEF" w:rsidRPr="00C06C5B" w:rsidRDefault="005B2AEF" w:rsidP="006A28EA">
            <w:pPr>
              <w:rPr>
                <w:sz w:val="16"/>
                <w:szCs w:val="16"/>
              </w:rPr>
            </w:pPr>
            <w:r w:rsidRPr="00C06C5B">
              <w:rPr>
                <w:sz w:val="16"/>
                <w:szCs w:val="16"/>
              </w:rPr>
              <w:t>0.09518</w:t>
            </w:r>
          </w:p>
        </w:tc>
        <w:tc>
          <w:tcPr>
            <w:tcW w:w="1029" w:type="dxa"/>
            <w:noWrap/>
            <w:hideMark/>
          </w:tcPr>
          <w:p w14:paraId="27965F3C" w14:textId="77777777" w:rsidR="005B2AEF" w:rsidRPr="00C06C5B" w:rsidRDefault="005B2AEF" w:rsidP="006A28EA">
            <w:pPr>
              <w:rPr>
                <w:sz w:val="16"/>
                <w:szCs w:val="16"/>
              </w:rPr>
            </w:pPr>
            <w:r w:rsidRPr="00C06C5B">
              <w:rPr>
                <w:sz w:val="16"/>
                <w:szCs w:val="16"/>
              </w:rPr>
              <w:t>-0.00298</w:t>
            </w:r>
          </w:p>
        </w:tc>
        <w:tc>
          <w:tcPr>
            <w:tcW w:w="814" w:type="dxa"/>
            <w:hideMark/>
          </w:tcPr>
          <w:p w14:paraId="4ED04DAC" w14:textId="77777777" w:rsidR="005B2AEF" w:rsidRPr="00C06C5B" w:rsidRDefault="005B2AEF" w:rsidP="006A28EA">
            <w:pPr>
              <w:rPr>
                <w:sz w:val="16"/>
                <w:szCs w:val="16"/>
              </w:rPr>
            </w:pPr>
            <w:r w:rsidRPr="00C06C5B">
              <w:rPr>
                <w:sz w:val="16"/>
                <w:szCs w:val="16"/>
              </w:rPr>
              <w:t>0.0317</w:t>
            </w:r>
          </w:p>
        </w:tc>
        <w:tc>
          <w:tcPr>
            <w:tcW w:w="940" w:type="dxa"/>
            <w:noWrap/>
            <w:hideMark/>
          </w:tcPr>
          <w:p w14:paraId="2840A743" w14:textId="77777777" w:rsidR="005B2AEF" w:rsidRPr="00C06C5B" w:rsidRDefault="005B2AEF" w:rsidP="006A28EA">
            <w:pPr>
              <w:rPr>
                <w:sz w:val="16"/>
                <w:szCs w:val="16"/>
              </w:rPr>
            </w:pPr>
            <w:r w:rsidRPr="00C06C5B">
              <w:rPr>
                <w:sz w:val="16"/>
                <w:szCs w:val="16"/>
              </w:rPr>
              <w:t>-9.4</w:t>
            </w:r>
          </w:p>
        </w:tc>
        <w:tc>
          <w:tcPr>
            <w:tcW w:w="1118" w:type="dxa"/>
            <w:noWrap/>
            <w:hideMark/>
          </w:tcPr>
          <w:p w14:paraId="535D7EC5" w14:textId="77777777" w:rsidR="005B2AEF" w:rsidRPr="00C06C5B" w:rsidRDefault="005B2AEF" w:rsidP="006A28EA">
            <w:pPr>
              <w:rPr>
                <w:sz w:val="16"/>
                <w:szCs w:val="16"/>
              </w:rPr>
            </w:pPr>
            <w:r w:rsidRPr="00C06C5B">
              <w:rPr>
                <w:sz w:val="16"/>
                <w:szCs w:val="16"/>
              </w:rPr>
              <w:t>109.4</w:t>
            </w:r>
          </w:p>
        </w:tc>
      </w:tr>
      <w:tr w:rsidR="005B2AEF" w:rsidRPr="00C06C5B" w14:paraId="5D85016C" w14:textId="77777777" w:rsidTr="00EF267D">
        <w:trPr>
          <w:trHeight w:val="288"/>
        </w:trPr>
        <w:tc>
          <w:tcPr>
            <w:tcW w:w="866" w:type="dxa"/>
            <w:noWrap/>
            <w:hideMark/>
          </w:tcPr>
          <w:p w14:paraId="401457F0" w14:textId="77777777" w:rsidR="005B2AEF" w:rsidRPr="00C06C5B" w:rsidRDefault="005B2AEF" w:rsidP="006A28EA">
            <w:pPr>
              <w:rPr>
                <w:sz w:val="16"/>
                <w:szCs w:val="16"/>
              </w:rPr>
            </w:pPr>
            <w:r w:rsidRPr="00C06C5B">
              <w:rPr>
                <w:sz w:val="16"/>
                <w:szCs w:val="16"/>
              </w:rPr>
              <w:t>906</w:t>
            </w:r>
          </w:p>
        </w:tc>
        <w:tc>
          <w:tcPr>
            <w:tcW w:w="1441" w:type="dxa"/>
            <w:noWrap/>
            <w:hideMark/>
          </w:tcPr>
          <w:p w14:paraId="677E5B17" w14:textId="77777777" w:rsidR="005B2AEF" w:rsidRPr="00C06C5B" w:rsidRDefault="005B2AEF" w:rsidP="006A28EA">
            <w:pPr>
              <w:rPr>
                <w:sz w:val="16"/>
                <w:szCs w:val="16"/>
              </w:rPr>
            </w:pPr>
            <w:r w:rsidRPr="00C06C5B">
              <w:rPr>
                <w:sz w:val="16"/>
                <w:szCs w:val="16"/>
              </w:rPr>
              <w:t>A</w:t>
            </w:r>
          </w:p>
        </w:tc>
        <w:tc>
          <w:tcPr>
            <w:tcW w:w="1441" w:type="dxa"/>
            <w:noWrap/>
            <w:hideMark/>
          </w:tcPr>
          <w:p w14:paraId="75797771" w14:textId="77777777" w:rsidR="005B2AEF" w:rsidRPr="00C06C5B" w:rsidRDefault="005B2AEF" w:rsidP="006A28EA">
            <w:pPr>
              <w:rPr>
                <w:sz w:val="16"/>
                <w:szCs w:val="16"/>
              </w:rPr>
            </w:pPr>
            <w:r w:rsidRPr="00C06C5B">
              <w:rPr>
                <w:sz w:val="16"/>
                <w:szCs w:val="16"/>
              </w:rPr>
              <w:t>GF/C</w:t>
            </w:r>
          </w:p>
        </w:tc>
        <w:tc>
          <w:tcPr>
            <w:tcW w:w="1029" w:type="dxa"/>
            <w:noWrap/>
            <w:hideMark/>
          </w:tcPr>
          <w:p w14:paraId="4FE80E14" w14:textId="77777777" w:rsidR="005B2AEF" w:rsidRPr="00C06C5B" w:rsidRDefault="005B2AEF" w:rsidP="006A28EA">
            <w:pPr>
              <w:rPr>
                <w:sz w:val="16"/>
                <w:szCs w:val="16"/>
              </w:rPr>
            </w:pPr>
            <w:r w:rsidRPr="00C06C5B">
              <w:rPr>
                <w:sz w:val="16"/>
                <w:szCs w:val="16"/>
              </w:rPr>
              <w:t>0.0889</w:t>
            </w:r>
          </w:p>
        </w:tc>
        <w:tc>
          <w:tcPr>
            <w:tcW w:w="840" w:type="dxa"/>
            <w:noWrap/>
            <w:hideMark/>
          </w:tcPr>
          <w:p w14:paraId="147101FD" w14:textId="77777777" w:rsidR="005B2AEF" w:rsidRPr="00C06C5B" w:rsidRDefault="005B2AEF" w:rsidP="006A28EA">
            <w:pPr>
              <w:rPr>
                <w:sz w:val="16"/>
                <w:szCs w:val="16"/>
              </w:rPr>
            </w:pPr>
            <w:r w:rsidRPr="00C06C5B">
              <w:rPr>
                <w:sz w:val="16"/>
                <w:szCs w:val="16"/>
              </w:rPr>
              <w:t>0.09518</w:t>
            </w:r>
          </w:p>
        </w:tc>
        <w:tc>
          <w:tcPr>
            <w:tcW w:w="1029" w:type="dxa"/>
            <w:noWrap/>
            <w:hideMark/>
          </w:tcPr>
          <w:p w14:paraId="4E660FE4" w14:textId="77777777" w:rsidR="005B2AEF" w:rsidRPr="00C06C5B" w:rsidRDefault="005B2AEF" w:rsidP="006A28EA">
            <w:pPr>
              <w:rPr>
                <w:sz w:val="16"/>
                <w:szCs w:val="16"/>
              </w:rPr>
            </w:pPr>
            <w:r w:rsidRPr="00C06C5B">
              <w:rPr>
                <w:sz w:val="16"/>
                <w:szCs w:val="16"/>
              </w:rPr>
              <w:t>-0.00628</w:t>
            </w:r>
          </w:p>
        </w:tc>
        <w:tc>
          <w:tcPr>
            <w:tcW w:w="814" w:type="dxa"/>
            <w:hideMark/>
          </w:tcPr>
          <w:p w14:paraId="3C7C7485" w14:textId="77777777" w:rsidR="005B2AEF" w:rsidRPr="00C06C5B" w:rsidRDefault="005B2AEF" w:rsidP="006A28EA">
            <w:pPr>
              <w:rPr>
                <w:sz w:val="16"/>
                <w:szCs w:val="16"/>
              </w:rPr>
            </w:pPr>
            <w:r w:rsidRPr="00C06C5B">
              <w:rPr>
                <w:sz w:val="16"/>
                <w:szCs w:val="16"/>
              </w:rPr>
              <w:t>0.0334</w:t>
            </w:r>
          </w:p>
        </w:tc>
        <w:tc>
          <w:tcPr>
            <w:tcW w:w="940" w:type="dxa"/>
            <w:noWrap/>
            <w:hideMark/>
          </w:tcPr>
          <w:p w14:paraId="0D8EF23A" w14:textId="77777777" w:rsidR="005B2AEF" w:rsidRPr="00C06C5B" w:rsidRDefault="005B2AEF" w:rsidP="006A28EA">
            <w:pPr>
              <w:rPr>
                <w:sz w:val="16"/>
                <w:szCs w:val="16"/>
              </w:rPr>
            </w:pPr>
            <w:r w:rsidRPr="00C06C5B">
              <w:rPr>
                <w:sz w:val="16"/>
                <w:szCs w:val="16"/>
              </w:rPr>
              <w:t>-18.8</w:t>
            </w:r>
          </w:p>
        </w:tc>
        <w:tc>
          <w:tcPr>
            <w:tcW w:w="1118" w:type="dxa"/>
            <w:noWrap/>
            <w:hideMark/>
          </w:tcPr>
          <w:p w14:paraId="3FEF61BA" w14:textId="77777777" w:rsidR="005B2AEF" w:rsidRPr="00C06C5B" w:rsidRDefault="005B2AEF" w:rsidP="006A28EA">
            <w:pPr>
              <w:rPr>
                <w:sz w:val="16"/>
                <w:szCs w:val="16"/>
              </w:rPr>
            </w:pPr>
            <w:r w:rsidRPr="00C06C5B">
              <w:rPr>
                <w:sz w:val="16"/>
                <w:szCs w:val="16"/>
              </w:rPr>
              <w:t>118.8</w:t>
            </w:r>
          </w:p>
        </w:tc>
      </w:tr>
      <w:tr w:rsidR="005B2AEF" w:rsidRPr="00C06C5B" w14:paraId="5EB2A89E" w14:textId="77777777" w:rsidTr="00EF267D">
        <w:trPr>
          <w:trHeight w:val="288"/>
        </w:trPr>
        <w:tc>
          <w:tcPr>
            <w:tcW w:w="866" w:type="dxa"/>
            <w:noWrap/>
            <w:hideMark/>
          </w:tcPr>
          <w:p w14:paraId="529478CE" w14:textId="77777777" w:rsidR="005B2AEF" w:rsidRPr="00C06C5B" w:rsidRDefault="005B2AEF" w:rsidP="006A28EA">
            <w:pPr>
              <w:rPr>
                <w:sz w:val="16"/>
                <w:szCs w:val="16"/>
              </w:rPr>
            </w:pPr>
            <w:r w:rsidRPr="00C06C5B">
              <w:rPr>
                <w:sz w:val="16"/>
                <w:szCs w:val="16"/>
              </w:rPr>
              <w:t>906</w:t>
            </w:r>
          </w:p>
        </w:tc>
        <w:tc>
          <w:tcPr>
            <w:tcW w:w="1441" w:type="dxa"/>
            <w:noWrap/>
            <w:hideMark/>
          </w:tcPr>
          <w:p w14:paraId="24EB583F" w14:textId="77777777" w:rsidR="005B2AEF" w:rsidRPr="00C06C5B" w:rsidRDefault="005B2AEF" w:rsidP="006A28EA">
            <w:pPr>
              <w:rPr>
                <w:sz w:val="16"/>
                <w:szCs w:val="16"/>
              </w:rPr>
            </w:pPr>
            <w:r w:rsidRPr="00C06C5B">
              <w:rPr>
                <w:sz w:val="16"/>
                <w:szCs w:val="16"/>
              </w:rPr>
              <w:t>B</w:t>
            </w:r>
          </w:p>
        </w:tc>
        <w:tc>
          <w:tcPr>
            <w:tcW w:w="1441" w:type="dxa"/>
            <w:noWrap/>
            <w:hideMark/>
          </w:tcPr>
          <w:p w14:paraId="73A52174" w14:textId="77777777" w:rsidR="005B2AEF" w:rsidRPr="00C06C5B" w:rsidRDefault="005B2AEF" w:rsidP="006A28EA">
            <w:pPr>
              <w:rPr>
                <w:sz w:val="16"/>
                <w:szCs w:val="16"/>
              </w:rPr>
            </w:pPr>
            <w:r w:rsidRPr="00C06C5B">
              <w:rPr>
                <w:sz w:val="16"/>
                <w:szCs w:val="16"/>
              </w:rPr>
              <w:t>GF/C</w:t>
            </w:r>
          </w:p>
        </w:tc>
        <w:tc>
          <w:tcPr>
            <w:tcW w:w="1029" w:type="dxa"/>
            <w:noWrap/>
            <w:hideMark/>
          </w:tcPr>
          <w:p w14:paraId="210164AA" w14:textId="77777777" w:rsidR="005B2AEF" w:rsidRPr="00C06C5B" w:rsidRDefault="005B2AEF" w:rsidP="006A28EA">
            <w:pPr>
              <w:rPr>
                <w:sz w:val="16"/>
                <w:szCs w:val="16"/>
              </w:rPr>
            </w:pPr>
            <w:r w:rsidRPr="00C06C5B">
              <w:rPr>
                <w:sz w:val="16"/>
                <w:szCs w:val="16"/>
              </w:rPr>
              <w:t>0.0929</w:t>
            </w:r>
          </w:p>
        </w:tc>
        <w:tc>
          <w:tcPr>
            <w:tcW w:w="840" w:type="dxa"/>
            <w:noWrap/>
            <w:hideMark/>
          </w:tcPr>
          <w:p w14:paraId="4D7F9B9C" w14:textId="77777777" w:rsidR="005B2AEF" w:rsidRPr="00C06C5B" w:rsidRDefault="005B2AEF" w:rsidP="006A28EA">
            <w:pPr>
              <w:rPr>
                <w:sz w:val="16"/>
                <w:szCs w:val="16"/>
              </w:rPr>
            </w:pPr>
            <w:r w:rsidRPr="00C06C5B">
              <w:rPr>
                <w:sz w:val="16"/>
                <w:szCs w:val="16"/>
              </w:rPr>
              <w:t>0.09518</w:t>
            </w:r>
          </w:p>
        </w:tc>
        <w:tc>
          <w:tcPr>
            <w:tcW w:w="1029" w:type="dxa"/>
            <w:noWrap/>
            <w:hideMark/>
          </w:tcPr>
          <w:p w14:paraId="33817EF2" w14:textId="77777777" w:rsidR="005B2AEF" w:rsidRPr="00C06C5B" w:rsidRDefault="005B2AEF" w:rsidP="006A28EA">
            <w:pPr>
              <w:rPr>
                <w:sz w:val="16"/>
                <w:szCs w:val="16"/>
              </w:rPr>
            </w:pPr>
            <w:r w:rsidRPr="00C06C5B">
              <w:rPr>
                <w:sz w:val="16"/>
                <w:szCs w:val="16"/>
              </w:rPr>
              <w:t>-0.00228</w:t>
            </w:r>
          </w:p>
        </w:tc>
        <w:tc>
          <w:tcPr>
            <w:tcW w:w="814" w:type="dxa"/>
            <w:hideMark/>
          </w:tcPr>
          <w:p w14:paraId="09EFEA80" w14:textId="77777777" w:rsidR="005B2AEF" w:rsidRPr="00C06C5B" w:rsidRDefault="005B2AEF" w:rsidP="006A28EA">
            <w:pPr>
              <w:rPr>
                <w:sz w:val="16"/>
                <w:szCs w:val="16"/>
              </w:rPr>
            </w:pPr>
            <w:r w:rsidRPr="00C06C5B">
              <w:rPr>
                <w:sz w:val="16"/>
                <w:szCs w:val="16"/>
              </w:rPr>
              <w:t>0.026</w:t>
            </w:r>
          </w:p>
        </w:tc>
        <w:tc>
          <w:tcPr>
            <w:tcW w:w="940" w:type="dxa"/>
            <w:noWrap/>
            <w:hideMark/>
          </w:tcPr>
          <w:p w14:paraId="5403E925" w14:textId="77777777" w:rsidR="005B2AEF" w:rsidRPr="00C06C5B" w:rsidRDefault="005B2AEF" w:rsidP="006A28EA">
            <w:pPr>
              <w:rPr>
                <w:sz w:val="16"/>
                <w:szCs w:val="16"/>
              </w:rPr>
            </w:pPr>
            <w:r w:rsidRPr="00C06C5B">
              <w:rPr>
                <w:sz w:val="16"/>
                <w:szCs w:val="16"/>
              </w:rPr>
              <w:t>-8.8</w:t>
            </w:r>
          </w:p>
        </w:tc>
        <w:tc>
          <w:tcPr>
            <w:tcW w:w="1118" w:type="dxa"/>
            <w:noWrap/>
            <w:hideMark/>
          </w:tcPr>
          <w:p w14:paraId="35141692" w14:textId="77777777" w:rsidR="005B2AEF" w:rsidRPr="00C06C5B" w:rsidRDefault="005B2AEF" w:rsidP="006A28EA">
            <w:pPr>
              <w:rPr>
                <w:sz w:val="16"/>
                <w:szCs w:val="16"/>
              </w:rPr>
            </w:pPr>
            <w:r w:rsidRPr="00C06C5B">
              <w:rPr>
                <w:sz w:val="16"/>
                <w:szCs w:val="16"/>
              </w:rPr>
              <w:t>108.8</w:t>
            </w:r>
          </w:p>
        </w:tc>
      </w:tr>
      <w:tr w:rsidR="005B2AEF" w:rsidRPr="00C06C5B" w14:paraId="7EFB42D9" w14:textId="77777777" w:rsidTr="00EF267D">
        <w:trPr>
          <w:trHeight w:val="300"/>
        </w:trPr>
        <w:tc>
          <w:tcPr>
            <w:tcW w:w="866" w:type="dxa"/>
            <w:noWrap/>
            <w:hideMark/>
          </w:tcPr>
          <w:p w14:paraId="06FB9D7A" w14:textId="77777777" w:rsidR="005B2AEF" w:rsidRPr="00C06C5B" w:rsidRDefault="005B2AEF" w:rsidP="006A28EA">
            <w:pPr>
              <w:rPr>
                <w:sz w:val="16"/>
                <w:szCs w:val="16"/>
              </w:rPr>
            </w:pPr>
            <w:r w:rsidRPr="00C06C5B">
              <w:rPr>
                <w:sz w:val="16"/>
                <w:szCs w:val="16"/>
              </w:rPr>
              <w:t>906</w:t>
            </w:r>
          </w:p>
        </w:tc>
        <w:tc>
          <w:tcPr>
            <w:tcW w:w="1441" w:type="dxa"/>
            <w:noWrap/>
            <w:hideMark/>
          </w:tcPr>
          <w:p w14:paraId="7DD51042" w14:textId="77777777" w:rsidR="005B2AEF" w:rsidRPr="00C06C5B" w:rsidRDefault="005B2AEF" w:rsidP="006A28EA">
            <w:pPr>
              <w:rPr>
                <w:sz w:val="16"/>
                <w:szCs w:val="16"/>
              </w:rPr>
            </w:pPr>
            <w:r w:rsidRPr="00C06C5B">
              <w:rPr>
                <w:sz w:val="16"/>
                <w:szCs w:val="16"/>
              </w:rPr>
              <w:t>C</w:t>
            </w:r>
          </w:p>
        </w:tc>
        <w:tc>
          <w:tcPr>
            <w:tcW w:w="1441" w:type="dxa"/>
            <w:noWrap/>
            <w:hideMark/>
          </w:tcPr>
          <w:p w14:paraId="71DDA3FE" w14:textId="77777777" w:rsidR="005B2AEF" w:rsidRPr="00C06C5B" w:rsidRDefault="005B2AEF" w:rsidP="006A28EA">
            <w:pPr>
              <w:rPr>
                <w:sz w:val="16"/>
                <w:szCs w:val="16"/>
              </w:rPr>
            </w:pPr>
            <w:r w:rsidRPr="00C06C5B">
              <w:rPr>
                <w:sz w:val="16"/>
                <w:szCs w:val="16"/>
              </w:rPr>
              <w:t>GF/C</w:t>
            </w:r>
          </w:p>
        </w:tc>
        <w:tc>
          <w:tcPr>
            <w:tcW w:w="1029" w:type="dxa"/>
            <w:noWrap/>
            <w:hideMark/>
          </w:tcPr>
          <w:p w14:paraId="5EE93664" w14:textId="77777777" w:rsidR="005B2AEF" w:rsidRPr="00C06C5B" w:rsidRDefault="005B2AEF" w:rsidP="006A28EA">
            <w:pPr>
              <w:rPr>
                <w:sz w:val="16"/>
                <w:szCs w:val="16"/>
              </w:rPr>
            </w:pPr>
            <w:r w:rsidRPr="00C06C5B">
              <w:rPr>
                <w:sz w:val="16"/>
                <w:szCs w:val="16"/>
              </w:rPr>
              <w:t>0.0929</w:t>
            </w:r>
          </w:p>
        </w:tc>
        <w:tc>
          <w:tcPr>
            <w:tcW w:w="840" w:type="dxa"/>
            <w:noWrap/>
            <w:hideMark/>
          </w:tcPr>
          <w:p w14:paraId="33D8828E" w14:textId="77777777" w:rsidR="005B2AEF" w:rsidRPr="00C06C5B" w:rsidRDefault="005B2AEF" w:rsidP="006A28EA">
            <w:pPr>
              <w:rPr>
                <w:sz w:val="16"/>
                <w:szCs w:val="16"/>
              </w:rPr>
            </w:pPr>
            <w:r w:rsidRPr="00C06C5B">
              <w:rPr>
                <w:sz w:val="16"/>
                <w:szCs w:val="16"/>
              </w:rPr>
              <w:t>0.09518</w:t>
            </w:r>
          </w:p>
        </w:tc>
        <w:tc>
          <w:tcPr>
            <w:tcW w:w="1029" w:type="dxa"/>
            <w:noWrap/>
            <w:hideMark/>
          </w:tcPr>
          <w:p w14:paraId="14154E77" w14:textId="77777777" w:rsidR="005B2AEF" w:rsidRPr="00C06C5B" w:rsidRDefault="005B2AEF" w:rsidP="006A28EA">
            <w:pPr>
              <w:rPr>
                <w:sz w:val="16"/>
                <w:szCs w:val="16"/>
              </w:rPr>
            </w:pPr>
            <w:r w:rsidRPr="00C06C5B">
              <w:rPr>
                <w:sz w:val="16"/>
                <w:szCs w:val="16"/>
              </w:rPr>
              <w:t>-0.00228</w:t>
            </w:r>
          </w:p>
        </w:tc>
        <w:tc>
          <w:tcPr>
            <w:tcW w:w="814" w:type="dxa"/>
            <w:hideMark/>
          </w:tcPr>
          <w:p w14:paraId="106FECA5" w14:textId="77777777" w:rsidR="005B2AEF" w:rsidRPr="00C06C5B" w:rsidRDefault="005B2AEF" w:rsidP="006A28EA">
            <w:pPr>
              <w:rPr>
                <w:sz w:val="16"/>
                <w:szCs w:val="16"/>
              </w:rPr>
            </w:pPr>
            <w:r w:rsidRPr="00C06C5B">
              <w:rPr>
                <w:sz w:val="16"/>
                <w:szCs w:val="16"/>
              </w:rPr>
              <w:t> </w:t>
            </w:r>
          </w:p>
        </w:tc>
        <w:tc>
          <w:tcPr>
            <w:tcW w:w="940" w:type="dxa"/>
            <w:noWrap/>
            <w:hideMark/>
          </w:tcPr>
          <w:p w14:paraId="30D63F5F" w14:textId="77777777" w:rsidR="005B2AEF" w:rsidRPr="00C06C5B" w:rsidRDefault="005B2AEF" w:rsidP="006A28EA">
            <w:pPr>
              <w:rPr>
                <w:sz w:val="16"/>
                <w:szCs w:val="16"/>
              </w:rPr>
            </w:pPr>
            <w:r w:rsidRPr="00C06C5B">
              <w:rPr>
                <w:sz w:val="16"/>
                <w:szCs w:val="16"/>
              </w:rPr>
              <w:t> </w:t>
            </w:r>
          </w:p>
        </w:tc>
        <w:tc>
          <w:tcPr>
            <w:tcW w:w="1118" w:type="dxa"/>
            <w:noWrap/>
            <w:hideMark/>
          </w:tcPr>
          <w:p w14:paraId="2649F9A7" w14:textId="77777777" w:rsidR="005B2AEF" w:rsidRPr="00C06C5B" w:rsidRDefault="005B2AEF" w:rsidP="006A28EA">
            <w:pPr>
              <w:rPr>
                <w:sz w:val="16"/>
                <w:szCs w:val="16"/>
              </w:rPr>
            </w:pPr>
            <w:r w:rsidRPr="00C06C5B">
              <w:rPr>
                <w:sz w:val="16"/>
                <w:szCs w:val="16"/>
              </w:rPr>
              <w:t>100.0</w:t>
            </w:r>
          </w:p>
        </w:tc>
      </w:tr>
      <w:tr w:rsidR="005B2AEF" w:rsidRPr="00C06C5B" w14:paraId="2E7F166D" w14:textId="77777777" w:rsidTr="00EF267D">
        <w:trPr>
          <w:trHeight w:val="288"/>
        </w:trPr>
        <w:tc>
          <w:tcPr>
            <w:tcW w:w="866" w:type="dxa"/>
            <w:noWrap/>
            <w:hideMark/>
          </w:tcPr>
          <w:p w14:paraId="08406E1B" w14:textId="77777777" w:rsidR="005B2AEF" w:rsidRPr="00C06C5B" w:rsidRDefault="005B2AEF" w:rsidP="006A28EA">
            <w:pPr>
              <w:rPr>
                <w:sz w:val="16"/>
                <w:szCs w:val="16"/>
              </w:rPr>
            </w:pPr>
            <w:r w:rsidRPr="00C06C5B">
              <w:rPr>
                <w:sz w:val="16"/>
                <w:szCs w:val="16"/>
              </w:rPr>
              <w:t>907</w:t>
            </w:r>
          </w:p>
        </w:tc>
        <w:tc>
          <w:tcPr>
            <w:tcW w:w="1441" w:type="dxa"/>
            <w:noWrap/>
            <w:hideMark/>
          </w:tcPr>
          <w:p w14:paraId="2ACCAB3F" w14:textId="77777777" w:rsidR="005B2AEF" w:rsidRPr="00C06C5B" w:rsidRDefault="005B2AEF" w:rsidP="006A28EA">
            <w:pPr>
              <w:rPr>
                <w:sz w:val="16"/>
                <w:szCs w:val="16"/>
              </w:rPr>
            </w:pPr>
            <w:r w:rsidRPr="00C06C5B">
              <w:rPr>
                <w:sz w:val="16"/>
                <w:szCs w:val="16"/>
              </w:rPr>
              <w:t>A</w:t>
            </w:r>
          </w:p>
        </w:tc>
        <w:tc>
          <w:tcPr>
            <w:tcW w:w="1441" w:type="dxa"/>
            <w:noWrap/>
            <w:hideMark/>
          </w:tcPr>
          <w:p w14:paraId="08D25486" w14:textId="77777777" w:rsidR="005B2AEF" w:rsidRPr="00C06C5B" w:rsidRDefault="005B2AEF" w:rsidP="006A28EA">
            <w:pPr>
              <w:rPr>
                <w:sz w:val="16"/>
                <w:szCs w:val="16"/>
              </w:rPr>
            </w:pPr>
            <w:r w:rsidRPr="00C06C5B">
              <w:rPr>
                <w:sz w:val="16"/>
                <w:szCs w:val="16"/>
              </w:rPr>
              <w:t>Membrane Filter, 0.22 µm</w:t>
            </w:r>
          </w:p>
        </w:tc>
        <w:tc>
          <w:tcPr>
            <w:tcW w:w="1029" w:type="dxa"/>
            <w:noWrap/>
            <w:hideMark/>
          </w:tcPr>
          <w:p w14:paraId="08015AD8" w14:textId="77777777" w:rsidR="005B2AEF" w:rsidRPr="00C06C5B" w:rsidRDefault="005B2AEF" w:rsidP="006A28EA">
            <w:pPr>
              <w:rPr>
                <w:sz w:val="16"/>
                <w:szCs w:val="16"/>
              </w:rPr>
            </w:pPr>
            <w:r w:rsidRPr="00C06C5B">
              <w:rPr>
                <w:sz w:val="16"/>
                <w:szCs w:val="16"/>
              </w:rPr>
              <w:t>0.1408</w:t>
            </w:r>
          </w:p>
        </w:tc>
        <w:tc>
          <w:tcPr>
            <w:tcW w:w="840" w:type="dxa"/>
            <w:noWrap/>
            <w:hideMark/>
          </w:tcPr>
          <w:p w14:paraId="3706D2DB" w14:textId="77777777" w:rsidR="005B2AEF" w:rsidRPr="00C06C5B" w:rsidRDefault="005B2AEF" w:rsidP="006A28EA">
            <w:pPr>
              <w:rPr>
                <w:sz w:val="16"/>
                <w:szCs w:val="16"/>
              </w:rPr>
            </w:pPr>
            <w:r w:rsidRPr="00C06C5B">
              <w:rPr>
                <w:sz w:val="16"/>
                <w:szCs w:val="16"/>
              </w:rPr>
              <w:t>0.14064</w:t>
            </w:r>
          </w:p>
        </w:tc>
        <w:tc>
          <w:tcPr>
            <w:tcW w:w="1029" w:type="dxa"/>
            <w:noWrap/>
            <w:hideMark/>
          </w:tcPr>
          <w:p w14:paraId="1BD3F2DA" w14:textId="77777777" w:rsidR="005B2AEF" w:rsidRPr="00C06C5B" w:rsidRDefault="005B2AEF" w:rsidP="006A28EA">
            <w:pPr>
              <w:rPr>
                <w:sz w:val="16"/>
                <w:szCs w:val="16"/>
              </w:rPr>
            </w:pPr>
            <w:r w:rsidRPr="00C06C5B">
              <w:rPr>
                <w:sz w:val="16"/>
                <w:szCs w:val="16"/>
              </w:rPr>
              <w:t>0.00016</w:t>
            </w:r>
          </w:p>
        </w:tc>
        <w:tc>
          <w:tcPr>
            <w:tcW w:w="814" w:type="dxa"/>
            <w:hideMark/>
          </w:tcPr>
          <w:p w14:paraId="2D186020" w14:textId="77777777" w:rsidR="005B2AEF" w:rsidRPr="00C06C5B" w:rsidRDefault="005B2AEF" w:rsidP="006A28EA">
            <w:pPr>
              <w:rPr>
                <w:sz w:val="16"/>
                <w:szCs w:val="16"/>
              </w:rPr>
            </w:pPr>
            <w:r w:rsidRPr="00C06C5B">
              <w:rPr>
                <w:sz w:val="16"/>
                <w:szCs w:val="16"/>
              </w:rPr>
              <w:t>0.0474</w:t>
            </w:r>
          </w:p>
        </w:tc>
        <w:tc>
          <w:tcPr>
            <w:tcW w:w="940" w:type="dxa"/>
            <w:noWrap/>
            <w:hideMark/>
          </w:tcPr>
          <w:p w14:paraId="1B2C77AE" w14:textId="77777777" w:rsidR="005B2AEF" w:rsidRPr="00C06C5B" w:rsidRDefault="005B2AEF" w:rsidP="006A28EA">
            <w:pPr>
              <w:rPr>
                <w:sz w:val="16"/>
                <w:szCs w:val="16"/>
              </w:rPr>
            </w:pPr>
            <w:r w:rsidRPr="00C06C5B">
              <w:rPr>
                <w:sz w:val="16"/>
                <w:szCs w:val="16"/>
              </w:rPr>
              <w:t>0.3</w:t>
            </w:r>
          </w:p>
        </w:tc>
        <w:tc>
          <w:tcPr>
            <w:tcW w:w="1118" w:type="dxa"/>
            <w:noWrap/>
            <w:hideMark/>
          </w:tcPr>
          <w:p w14:paraId="13F80FB4" w14:textId="77777777" w:rsidR="005B2AEF" w:rsidRPr="00C06C5B" w:rsidRDefault="005B2AEF" w:rsidP="006A28EA">
            <w:pPr>
              <w:rPr>
                <w:sz w:val="16"/>
                <w:szCs w:val="16"/>
              </w:rPr>
            </w:pPr>
            <w:r w:rsidRPr="00C06C5B">
              <w:rPr>
                <w:sz w:val="16"/>
                <w:szCs w:val="16"/>
              </w:rPr>
              <w:t>99.7</w:t>
            </w:r>
          </w:p>
        </w:tc>
      </w:tr>
      <w:tr w:rsidR="005B2AEF" w:rsidRPr="00C06C5B" w14:paraId="6C9427FC" w14:textId="77777777" w:rsidTr="00EF267D">
        <w:trPr>
          <w:trHeight w:val="288"/>
        </w:trPr>
        <w:tc>
          <w:tcPr>
            <w:tcW w:w="866" w:type="dxa"/>
            <w:noWrap/>
            <w:hideMark/>
          </w:tcPr>
          <w:p w14:paraId="5C8C299D" w14:textId="77777777" w:rsidR="005B2AEF" w:rsidRPr="00C06C5B" w:rsidRDefault="005B2AEF" w:rsidP="006A28EA">
            <w:pPr>
              <w:rPr>
                <w:sz w:val="16"/>
                <w:szCs w:val="16"/>
              </w:rPr>
            </w:pPr>
            <w:r w:rsidRPr="00C06C5B">
              <w:rPr>
                <w:sz w:val="16"/>
                <w:szCs w:val="16"/>
              </w:rPr>
              <w:t>907</w:t>
            </w:r>
          </w:p>
        </w:tc>
        <w:tc>
          <w:tcPr>
            <w:tcW w:w="1441" w:type="dxa"/>
            <w:noWrap/>
            <w:hideMark/>
          </w:tcPr>
          <w:p w14:paraId="082559F5" w14:textId="77777777" w:rsidR="005B2AEF" w:rsidRPr="00C06C5B" w:rsidRDefault="005B2AEF" w:rsidP="006A28EA">
            <w:pPr>
              <w:rPr>
                <w:sz w:val="16"/>
                <w:szCs w:val="16"/>
              </w:rPr>
            </w:pPr>
            <w:r w:rsidRPr="00C06C5B">
              <w:rPr>
                <w:sz w:val="16"/>
                <w:szCs w:val="16"/>
              </w:rPr>
              <w:t>B</w:t>
            </w:r>
          </w:p>
        </w:tc>
        <w:tc>
          <w:tcPr>
            <w:tcW w:w="1441" w:type="dxa"/>
            <w:noWrap/>
            <w:hideMark/>
          </w:tcPr>
          <w:p w14:paraId="1BF8D164" w14:textId="77777777" w:rsidR="005B2AEF" w:rsidRPr="00C06C5B" w:rsidRDefault="005B2AEF" w:rsidP="006A28EA">
            <w:pPr>
              <w:rPr>
                <w:sz w:val="16"/>
                <w:szCs w:val="16"/>
              </w:rPr>
            </w:pPr>
            <w:r w:rsidRPr="00C06C5B">
              <w:rPr>
                <w:sz w:val="16"/>
                <w:szCs w:val="16"/>
              </w:rPr>
              <w:t>Membrane Filter, 0.22 µm</w:t>
            </w:r>
          </w:p>
        </w:tc>
        <w:tc>
          <w:tcPr>
            <w:tcW w:w="1029" w:type="dxa"/>
            <w:noWrap/>
            <w:hideMark/>
          </w:tcPr>
          <w:p w14:paraId="3385A473" w14:textId="77777777" w:rsidR="005B2AEF" w:rsidRPr="00C06C5B" w:rsidRDefault="005B2AEF" w:rsidP="006A28EA">
            <w:pPr>
              <w:rPr>
                <w:sz w:val="16"/>
                <w:szCs w:val="16"/>
              </w:rPr>
            </w:pPr>
            <w:r w:rsidRPr="00C06C5B">
              <w:rPr>
                <w:sz w:val="16"/>
                <w:szCs w:val="16"/>
              </w:rPr>
              <w:t>0.1418</w:t>
            </w:r>
          </w:p>
        </w:tc>
        <w:tc>
          <w:tcPr>
            <w:tcW w:w="840" w:type="dxa"/>
            <w:noWrap/>
            <w:hideMark/>
          </w:tcPr>
          <w:p w14:paraId="29028F51" w14:textId="77777777" w:rsidR="005B2AEF" w:rsidRPr="00C06C5B" w:rsidRDefault="005B2AEF" w:rsidP="006A28EA">
            <w:pPr>
              <w:rPr>
                <w:sz w:val="16"/>
                <w:szCs w:val="16"/>
              </w:rPr>
            </w:pPr>
            <w:r w:rsidRPr="00C06C5B">
              <w:rPr>
                <w:sz w:val="16"/>
                <w:szCs w:val="16"/>
              </w:rPr>
              <w:t>0.14064</w:t>
            </w:r>
          </w:p>
        </w:tc>
        <w:tc>
          <w:tcPr>
            <w:tcW w:w="1029" w:type="dxa"/>
            <w:noWrap/>
            <w:hideMark/>
          </w:tcPr>
          <w:p w14:paraId="6240F176" w14:textId="77777777" w:rsidR="005B2AEF" w:rsidRPr="00C06C5B" w:rsidRDefault="005B2AEF" w:rsidP="006A28EA">
            <w:pPr>
              <w:rPr>
                <w:sz w:val="16"/>
                <w:szCs w:val="16"/>
              </w:rPr>
            </w:pPr>
            <w:r w:rsidRPr="00C06C5B">
              <w:rPr>
                <w:sz w:val="16"/>
                <w:szCs w:val="16"/>
              </w:rPr>
              <w:t>0.00116</w:t>
            </w:r>
          </w:p>
        </w:tc>
        <w:tc>
          <w:tcPr>
            <w:tcW w:w="814" w:type="dxa"/>
            <w:hideMark/>
          </w:tcPr>
          <w:p w14:paraId="707C304E" w14:textId="77777777" w:rsidR="005B2AEF" w:rsidRPr="00C06C5B" w:rsidRDefault="005B2AEF" w:rsidP="006A28EA">
            <w:pPr>
              <w:rPr>
                <w:sz w:val="16"/>
                <w:szCs w:val="16"/>
              </w:rPr>
            </w:pPr>
            <w:r w:rsidRPr="00C06C5B">
              <w:rPr>
                <w:sz w:val="16"/>
                <w:szCs w:val="16"/>
              </w:rPr>
              <w:t>0.0407</w:t>
            </w:r>
          </w:p>
        </w:tc>
        <w:tc>
          <w:tcPr>
            <w:tcW w:w="940" w:type="dxa"/>
            <w:noWrap/>
            <w:hideMark/>
          </w:tcPr>
          <w:p w14:paraId="67560483" w14:textId="77777777" w:rsidR="005B2AEF" w:rsidRPr="00C06C5B" w:rsidRDefault="005B2AEF" w:rsidP="006A28EA">
            <w:pPr>
              <w:rPr>
                <w:sz w:val="16"/>
                <w:szCs w:val="16"/>
              </w:rPr>
            </w:pPr>
            <w:r w:rsidRPr="00C06C5B">
              <w:rPr>
                <w:sz w:val="16"/>
                <w:szCs w:val="16"/>
              </w:rPr>
              <w:t>2.9</w:t>
            </w:r>
          </w:p>
        </w:tc>
        <w:tc>
          <w:tcPr>
            <w:tcW w:w="1118" w:type="dxa"/>
            <w:noWrap/>
            <w:hideMark/>
          </w:tcPr>
          <w:p w14:paraId="69F8103F" w14:textId="77777777" w:rsidR="005B2AEF" w:rsidRPr="00C06C5B" w:rsidRDefault="005B2AEF" w:rsidP="006A28EA">
            <w:pPr>
              <w:rPr>
                <w:sz w:val="16"/>
                <w:szCs w:val="16"/>
              </w:rPr>
            </w:pPr>
            <w:r w:rsidRPr="00C06C5B">
              <w:rPr>
                <w:sz w:val="16"/>
                <w:szCs w:val="16"/>
              </w:rPr>
              <w:t>97.1</w:t>
            </w:r>
          </w:p>
        </w:tc>
      </w:tr>
      <w:tr w:rsidR="005B2AEF" w:rsidRPr="00C06C5B" w14:paraId="020E3F04" w14:textId="77777777" w:rsidTr="00EF267D">
        <w:trPr>
          <w:trHeight w:val="288"/>
        </w:trPr>
        <w:tc>
          <w:tcPr>
            <w:tcW w:w="866" w:type="dxa"/>
            <w:noWrap/>
            <w:hideMark/>
          </w:tcPr>
          <w:p w14:paraId="0ACEEC5B" w14:textId="77777777" w:rsidR="005B2AEF" w:rsidRPr="00C06C5B" w:rsidRDefault="005B2AEF" w:rsidP="006A28EA">
            <w:pPr>
              <w:rPr>
                <w:sz w:val="16"/>
                <w:szCs w:val="16"/>
              </w:rPr>
            </w:pPr>
            <w:r w:rsidRPr="00C06C5B">
              <w:rPr>
                <w:sz w:val="16"/>
                <w:szCs w:val="16"/>
              </w:rPr>
              <w:t>907</w:t>
            </w:r>
          </w:p>
        </w:tc>
        <w:tc>
          <w:tcPr>
            <w:tcW w:w="1441" w:type="dxa"/>
            <w:noWrap/>
            <w:hideMark/>
          </w:tcPr>
          <w:p w14:paraId="3F4E11A3" w14:textId="77777777" w:rsidR="005B2AEF" w:rsidRPr="00C06C5B" w:rsidRDefault="005B2AEF" w:rsidP="006A28EA">
            <w:pPr>
              <w:rPr>
                <w:sz w:val="16"/>
                <w:szCs w:val="16"/>
              </w:rPr>
            </w:pPr>
            <w:r w:rsidRPr="00C06C5B">
              <w:rPr>
                <w:sz w:val="16"/>
                <w:szCs w:val="16"/>
              </w:rPr>
              <w:t>C</w:t>
            </w:r>
          </w:p>
        </w:tc>
        <w:tc>
          <w:tcPr>
            <w:tcW w:w="1441" w:type="dxa"/>
            <w:noWrap/>
            <w:hideMark/>
          </w:tcPr>
          <w:p w14:paraId="310764FF" w14:textId="77777777" w:rsidR="005B2AEF" w:rsidRPr="00C06C5B" w:rsidRDefault="005B2AEF" w:rsidP="006A28EA">
            <w:pPr>
              <w:rPr>
                <w:sz w:val="16"/>
                <w:szCs w:val="16"/>
              </w:rPr>
            </w:pPr>
            <w:r w:rsidRPr="00C06C5B">
              <w:rPr>
                <w:sz w:val="16"/>
                <w:szCs w:val="16"/>
              </w:rPr>
              <w:t>Membrane Filter, 0.22 µm</w:t>
            </w:r>
          </w:p>
        </w:tc>
        <w:tc>
          <w:tcPr>
            <w:tcW w:w="1029" w:type="dxa"/>
            <w:noWrap/>
            <w:hideMark/>
          </w:tcPr>
          <w:p w14:paraId="03BA48C2" w14:textId="77777777" w:rsidR="005B2AEF" w:rsidRPr="00C06C5B" w:rsidRDefault="005B2AEF" w:rsidP="006A28EA">
            <w:pPr>
              <w:rPr>
                <w:sz w:val="16"/>
                <w:szCs w:val="16"/>
              </w:rPr>
            </w:pPr>
            <w:r w:rsidRPr="00C06C5B">
              <w:rPr>
                <w:sz w:val="16"/>
                <w:szCs w:val="16"/>
              </w:rPr>
              <w:t>0.1438</w:t>
            </w:r>
          </w:p>
        </w:tc>
        <w:tc>
          <w:tcPr>
            <w:tcW w:w="840" w:type="dxa"/>
            <w:noWrap/>
            <w:hideMark/>
          </w:tcPr>
          <w:p w14:paraId="1C85DDD8" w14:textId="77777777" w:rsidR="005B2AEF" w:rsidRPr="00C06C5B" w:rsidRDefault="005B2AEF" w:rsidP="006A28EA">
            <w:pPr>
              <w:rPr>
                <w:sz w:val="16"/>
                <w:szCs w:val="16"/>
              </w:rPr>
            </w:pPr>
            <w:r w:rsidRPr="00C06C5B">
              <w:rPr>
                <w:sz w:val="16"/>
                <w:szCs w:val="16"/>
              </w:rPr>
              <w:t>0.14064</w:t>
            </w:r>
          </w:p>
        </w:tc>
        <w:tc>
          <w:tcPr>
            <w:tcW w:w="1029" w:type="dxa"/>
            <w:noWrap/>
            <w:hideMark/>
          </w:tcPr>
          <w:p w14:paraId="569C771E" w14:textId="77777777" w:rsidR="005B2AEF" w:rsidRPr="00C06C5B" w:rsidRDefault="005B2AEF" w:rsidP="006A28EA">
            <w:pPr>
              <w:rPr>
                <w:sz w:val="16"/>
                <w:szCs w:val="16"/>
              </w:rPr>
            </w:pPr>
            <w:r w:rsidRPr="00C06C5B">
              <w:rPr>
                <w:sz w:val="16"/>
                <w:szCs w:val="16"/>
              </w:rPr>
              <w:t>0.00316</w:t>
            </w:r>
          </w:p>
        </w:tc>
        <w:tc>
          <w:tcPr>
            <w:tcW w:w="814" w:type="dxa"/>
            <w:hideMark/>
          </w:tcPr>
          <w:p w14:paraId="4B9296F6" w14:textId="77777777" w:rsidR="005B2AEF" w:rsidRPr="00C06C5B" w:rsidRDefault="005B2AEF" w:rsidP="006A28EA">
            <w:pPr>
              <w:rPr>
                <w:sz w:val="16"/>
                <w:szCs w:val="16"/>
              </w:rPr>
            </w:pPr>
            <w:r w:rsidRPr="00C06C5B">
              <w:rPr>
                <w:sz w:val="16"/>
                <w:szCs w:val="16"/>
              </w:rPr>
              <w:t>0.038</w:t>
            </w:r>
          </w:p>
        </w:tc>
        <w:tc>
          <w:tcPr>
            <w:tcW w:w="940" w:type="dxa"/>
            <w:noWrap/>
            <w:hideMark/>
          </w:tcPr>
          <w:p w14:paraId="51B625C5" w14:textId="77777777" w:rsidR="005B2AEF" w:rsidRPr="00C06C5B" w:rsidRDefault="005B2AEF" w:rsidP="006A28EA">
            <w:pPr>
              <w:rPr>
                <w:sz w:val="16"/>
                <w:szCs w:val="16"/>
              </w:rPr>
            </w:pPr>
            <w:r w:rsidRPr="00C06C5B">
              <w:rPr>
                <w:sz w:val="16"/>
                <w:szCs w:val="16"/>
              </w:rPr>
              <w:t>8.3</w:t>
            </w:r>
          </w:p>
        </w:tc>
        <w:tc>
          <w:tcPr>
            <w:tcW w:w="1118" w:type="dxa"/>
            <w:noWrap/>
            <w:hideMark/>
          </w:tcPr>
          <w:p w14:paraId="53D3DE91" w14:textId="77777777" w:rsidR="005B2AEF" w:rsidRPr="00C06C5B" w:rsidRDefault="005B2AEF" w:rsidP="006A28EA">
            <w:pPr>
              <w:rPr>
                <w:sz w:val="16"/>
                <w:szCs w:val="16"/>
              </w:rPr>
            </w:pPr>
            <w:r w:rsidRPr="00C06C5B">
              <w:rPr>
                <w:sz w:val="16"/>
                <w:szCs w:val="16"/>
              </w:rPr>
              <w:t>91.7</w:t>
            </w:r>
          </w:p>
        </w:tc>
      </w:tr>
      <w:tr w:rsidR="005B2AEF" w:rsidRPr="00C06C5B" w14:paraId="0439D2BE" w14:textId="77777777" w:rsidTr="00EF267D">
        <w:trPr>
          <w:trHeight w:val="288"/>
        </w:trPr>
        <w:tc>
          <w:tcPr>
            <w:tcW w:w="866" w:type="dxa"/>
            <w:noWrap/>
            <w:hideMark/>
          </w:tcPr>
          <w:p w14:paraId="779423DD" w14:textId="77777777" w:rsidR="005B2AEF" w:rsidRPr="00C06C5B" w:rsidRDefault="005B2AEF" w:rsidP="006A28EA">
            <w:pPr>
              <w:rPr>
                <w:sz w:val="16"/>
                <w:szCs w:val="16"/>
              </w:rPr>
            </w:pPr>
            <w:r w:rsidRPr="00C06C5B">
              <w:rPr>
                <w:sz w:val="16"/>
                <w:szCs w:val="16"/>
              </w:rPr>
              <w:t>908</w:t>
            </w:r>
          </w:p>
        </w:tc>
        <w:tc>
          <w:tcPr>
            <w:tcW w:w="1441" w:type="dxa"/>
            <w:noWrap/>
            <w:hideMark/>
          </w:tcPr>
          <w:p w14:paraId="0930C3F6" w14:textId="77777777" w:rsidR="005B2AEF" w:rsidRPr="00C06C5B" w:rsidRDefault="005B2AEF" w:rsidP="006A28EA">
            <w:pPr>
              <w:rPr>
                <w:sz w:val="16"/>
                <w:szCs w:val="16"/>
              </w:rPr>
            </w:pPr>
            <w:r w:rsidRPr="00C06C5B">
              <w:rPr>
                <w:sz w:val="16"/>
                <w:szCs w:val="16"/>
              </w:rPr>
              <w:t>A</w:t>
            </w:r>
          </w:p>
        </w:tc>
        <w:tc>
          <w:tcPr>
            <w:tcW w:w="1441" w:type="dxa"/>
            <w:noWrap/>
            <w:hideMark/>
          </w:tcPr>
          <w:p w14:paraId="2EDA6359" w14:textId="77777777" w:rsidR="005B2AEF" w:rsidRPr="00C06C5B" w:rsidRDefault="005B2AEF" w:rsidP="006A28EA">
            <w:pPr>
              <w:rPr>
                <w:sz w:val="16"/>
                <w:szCs w:val="16"/>
              </w:rPr>
            </w:pPr>
            <w:r w:rsidRPr="00C06C5B">
              <w:rPr>
                <w:sz w:val="16"/>
                <w:szCs w:val="16"/>
              </w:rPr>
              <w:t>Membrane Filter, 0.22 µm</w:t>
            </w:r>
          </w:p>
        </w:tc>
        <w:tc>
          <w:tcPr>
            <w:tcW w:w="1029" w:type="dxa"/>
            <w:noWrap/>
            <w:hideMark/>
          </w:tcPr>
          <w:p w14:paraId="0B2222E7" w14:textId="77777777" w:rsidR="005B2AEF" w:rsidRPr="00C06C5B" w:rsidRDefault="005B2AEF" w:rsidP="006A28EA">
            <w:pPr>
              <w:rPr>
                <w:sz w:val="16"/>
                <w:szCs w:val="16"/>
              </w:rPr>
            </w:pPr>
            <w:r w:rsidRPr="00C06C5B">
              <w:rPr>
                <w:sz w:val="16"/>
                <w:szCs w:val="16"/>
              </w:rPr>
              <w:t>0.1434</w:t>
            </w:r>
          </w:p>
        </w:tc>
        <w:tc>
          <w:tcPr>
            <w:tcW w:w="840" w:type="dxa"/>
            <w:noWrap/>
            <w:hideMark/>
          </w:tcPr>
          <w:p w14:paraId="37A1BC07" w14:textId="77777777" w:rsidR="005B2AEF" w:rsidRPr="00C06C5B" w:rsidRDefault="005B2AEF" w:rsidP="006A28EA">
            <w:pPr>
              <w:rPr>
                <w:sz w:val="16"/>
                <w:szCs w:val="16"/>
              </w:rPr>
            </w:pPr>
            <w:r w:rsidRPr="00C06C5B">
              <w:rPr>
                <w:sz w:val="16"/>
                <w:szCs w:val="16"/>
              </w:rPr>
              <w:t>0.14064</w:t>
            </w:r>
          </w:p>
        </w:tc>
        <w:tc>
          <w:tcPr>
            <w:tcW w:w="1029" w:type="dxa"/>
            <w:noWrap/>
            <w:hideMark/>
          </w:tcPr>
          <w:p w14:paraId="52B736A7" w14:textId="77777777" w:rsidR="005B2AEF" w:rsidRPr="00C06C5B" w:rsidRDefault="005B2AEF" w:rsidP="006A28EA">
            <w:pPr>
              <w:rPr>
                <w:sz w:val="16"/>
                <w:szCs w:val="16"/>
              </w:rPr>
            </w:pPr>
            <w:r w:rsidRPr="00C06C5B">
              <w:rPr>
                <w:sz w:val="16"/>
                <w:szCs w:val="16"/>
              </w:rPr>
              <w:t>0.00276</w:t>
            </w:r>
          </w:p>
        </w:tc>
        <w:tc>
          <w:tcPr>
            <w:tcW w:w="814" w:type="dxa"/>
            <w:hideMark/>
          </w:tcPr>
          <w:p w14:paraId="59B883E7" w14:textId="77777777" w:rsidR="005B2AEF" w:rsidRPr="00C06C5B" w:rsidRDefault="005B2AEF" w:rsidP="006A28EA">
            <w:pPr>
              <w:rPr>
                <w:sz w:val="16"/>
                <w:szCs w:val="16"/>
              </w:rPr>
            </w:pPr>
            <w:r w:rsidRPr="00C06C5B">
              <w:rPr>
                <w:sz w:val="16"/>
                <w:szCs w:val="16"/>
              </w:rPr>
              <w:t>0.0428</w:t>
            </w:r>
          </w:p>
        </w:tc>
        <w:tc>
          <w:tcPr>
            <w:tcW w:w="940" w:type="dxa"/>
            <w:noWrap/>
            <w:hideMark/>
          </w:tcPr>
          <w:p w14:paraId="16A90997" w14:textId="77777777" w:rsidR="005B2AEF" w:rsidRPr="00C06C5B" w:rsidRDefault="005B2AEF" w:rsidP="006A28EA">
            <w:pPr>
              <w:rPr>
                <w:sz w:val="16"/>
                <w:szCs w:val="16"/>
              </w:rPr>
            </w:pPr>
            <w:r w:rsidRPr="00C06C5B">
              <w:rPr>
                <w:sz w:val="16"/>
                <w:szCs w:val="16"/>
              </w:rPr>
              <w:t>6.4</w:t>
            </w:r>
          </w:p>
        </w:tc>
        <w:tc>
          <w:tcPr>
            <w:tcW w:w="1118" w:type="dxa"/>
            <w:noWrap/>
            <w:hideMark/>
          </w:tcPr>
          <w:p w14:paraId="6DE1A312" w14:textId="77777777" w:rsidR="005B2AEF" w:rsidRPr="00C06C5B" w:rsidRDefault="005B2AEF" w:rsidP="006A28EA">
            <w:pPr>
              <w:rPr>
                <w:sz w:val="16"/>
                <w:szCs w:val="16"/>
              </w:rPr>
            </w:pPr>
            <w:r w:rsidRPr="00C06C5B">
              <w:rPr>
                <w:sz w:val="16"/>
                <w:szCs w:val="16"/>
              </w:rPr>
              <w:t>93.6</w:t>
            </w:r>
          </w:p>
        </w:tc>
      </w:tr>
      <w:tr w:rsidR="005B2AEF" w:rsidRPr="00C06C5B" w14:paraId="297FC6E2" w14:textId="77777777" w:rsidTr="00EF267D">
        <w:trPr>
          <w:trHeight w:val="288"/>
        </w:trPr>
        <w:tc>
          <w:tcPr>
            <w:tcW w:w="866" w:type="dxa"/>
            <w:noWrap/>
            <w:hideMark/>
          </w:tcPr>
          <w:p w14:paraId="39567766" w14:textId="77777777" w:rsidR="005B2AEF" w:rsidRPr="00C06C5B" w:rsidRDefault="005B2AEF" w:rsidP="006A28EA">
            <w:pPr>
              <w:rPr>
                <w:sz w:val="16"/>
                <w:szCs w:val="16"/>
              </w:rPr>
            </w:pPr>
            <w:r w:rsidRPr="00C06C5B">
              <w:rPr>
                <w:sz w:val="16"/>
                <w:szCs w:val="16"/>
              </w:rPr>
              <w:t>908</w:t>
            </w:r>
          </w:p>
        </w:tc>
        <w:tc>
          <w:tcPr>
            <w:tcW w:w="1441" w:type="dxa"/>
            <w:noWrap/>
            <w:hideMark/>
          </w:tcPr>
          <w:p w14:paraId="452F5C9F" w14:textId="77777777" w:rsidR="005B2AEF" w:rsidRPr="00C06C5B" w:rsidRDefault="005B2AEF" w:rsidP="006A28EA">
            <w:pPr>
              <w:rPr>
                <w:sz w:val="16"/>
                <w:szCs w:val="16"/>
              </w:rPr>
            </w:pPr>
            <w:r w:rsidRPr="00C06C5B">
              <w:rPr>
                <w:sz w:val="16"/>
                <w:szCs w:val="16"/>
              </w:rPr>
              <w:t>B</w:t>
            </w:r>
          </w:p>
        </w:tc>
        <w:tc>
          <w:tcPr>
            <w:tcW w:w="1441" w:type="dxa"/>
            <w:noWrap/>
            <w:hideMark/>
          </w:tcPr>
          <w:p w14:paraId="45010E10" w14:textId="77777777" w:rsidR="005B2AEF" w:rsidRPr="00C06C5B" w:rsidRDefault="005B2AEF" w:rsidP="006A28EA">
            <w:pPr>
              <w:rPr>
                <w:sz w:val="16"/>
                <w:szCs w:val="16"/>
              </w:rPr>
            </w:pPr>
            <w:r w:rsidRPr="00C06C5B">
              <w:rPr>
                <w:sz w:val="16"/>
                <w:szCs w:val="16"/>
              </w:rPr>
              <w:t>Membrane Filter, 0.22 µm</w:t>
            </w:r>
          </w:p>
        </w:tc>
        <w:tc>
          <w:tcPr>
            <w:tcW w:w="1029" w:type="dxa"/>
            <w:noWrap/>
            <w:hideMark/>
          </w:tcPr>
          <w:p w14:paraId="54854E88" w14:textId="77777777" w:rsidR="005B2AEF" w:rsidRPr="00C06C5B" w:rsidRDefault="005B2AEF" w:rsidP="006A28EA">
            <w:pPr>
              <w:rPr>
                <w:sz w:val="16"/>
                <w:szCs w:val="16"/>
              </w:rPr>
            </w:pPr>
            <w:r w:rsidRPr="00C06C5B">
              <w:rPr>
                <w:sz w:val="16"/>
                <w:szCs w:val="16"/>
              </w:rPr>
              <w:t>0.1415</w:t>
            </w:r>
          </w:p>
        </w:tc>
        <w:tc>
          <w:tcPr>
            <w:tcW w:w="840" w:type="dxa"/>
            <w:noWrap/>
            <w:hideMark/>
          </w:tcPr>
          <w:p w14:paraId="1922A5A1" w14:textId="77777777" w:rsidR="005B2AEF" w:rsidRPr="00C06C5B" w:rsidRDefault="005B2AEF" w:rsidP="006A28EA">
            <w:pPr>
              <w:rPr>
                <w:sz w:val="16"/>
                <w:szCs w:val="16"/>
              </w:rPr>
            </w:pPr>
            <w:r w:rsidRPr="00C06C5B">
              <w:rPr>
                <w:sz w:val="16"/>
                <w:szCs w:val="16"/>
              </w:rPr>
              <w:t>0.14064</w:t>
            </w:r>
          </w:p>
        </w:tc>
        <w:tc>
          <w:tcPr>
            <w:tcW w:w="1029" w:type="dxa"/>
            <w:noWrap/>
            <w:hideMark/>
          </w:tcPr>
          <w:p w14:paraId="6138CC61" w14:textId="77777777" w:rsidR="005B2AEF" w:rsidRPr="00C06C5B" w:rsidRDefault="005B2AEF" w:rsidP="006A28EA">
            <w:pPr>
              <w:rPr>
                <w:sz w:val="16"/>
                <w:szCs w:val="16"/>
              </w:rPr>
            </w:pPr>
            <w:r w:rsidRPr="00C06C5B">
              <w:rPr>
                <w:sz w:val="16"/>
                <w:szCs w:val="16"/>
              </w:rPr>
              <w:t>0.00086</w:t>
            </w:r>
          </w:p>
        </w:tc>
        <w:tc>
          <w:tcPr>
            <w:tcW w:w="814" w:type="dxa"/>
            <w:hideMark/>
          </w:tcPr>
          <w:p w14:paraId="5B059C99" w14:textId="77777777" w:rsidR="005B2AEF" w:rsidRPr="00C06C5B" w:rsidRDefault="005B2AEF" w:rsidP="006A28EA">
            <w:pPr>
              <w:rPr>
                <w:sz w:val="16"/>
                <w:szCs w:val="16"/>
              </w:rPr>
            </w:pPr>
            <w:r w:rsidRPr="00C06C5B">
              <w:rPr>
                <w:sz w:val="16"/>
                <w:szCs w:val="16"/>
              </w:rPr>
              <w:t>0.0279</w:t>
            </w:r>
          </w:p>
        </w:tc>
        <w:tc>
          <w:tcPr>
            <w:tcW w:w="940" w:type="dxa"/>
            <w:noWrap/>
            <w:hideMark/>
          </w:tcPr>
          <w:p w14:paraId="015580FD" w14:textId="77777777" w:rsidR="005B2AEF" w:rsidRPr="00C06C5B" w:rsidRDefault="005B2AEF" w:rsidP="006A28EA">
            <w:pPr>
              <w:rPr>
                <w:sz w:val="16"/>
                <w:szCs w:val="16"/>
              </w:rPr>
            </w:pPr>
            <w:r w:rsidRPr="00C06C5B">
              <w:rPr>
                <w:sz w:val="16"/>
                <w:szCs w:val="16"/>
              </w:rPr>
              <w:t>3.1</w:t>
            </w:r>
          </w:p>
        </w:tc>
        <w:tc>
          <w:tcPr>
            <w:tcW w:w="1118" w:type="dxa"/>
            <w:noWrap/>
            <w:hideMark/>
          </w:tcPr>
          <w:p w14:paraId="48421080" w14:textId="77777777" w:rsidR="005B2AEF" w:rsidRPr="00C06C5B" w:rsidRDefault="005B2AEF" w:rsidP="006A28EA">
            <w:pPr>
              <w:rPr>
                <w:sz w:val="16"/>
                <w:szCs w:val="16"/>
              </w:rPr>
            </w:pPr>
            <w:r w:rsidRPr="00C06C5B">
              <w:rPr>
                <w:sz w:val="16"/>
                <w:szCs w:val="16"/>
              </w:rPr>
              <w:t>96.9</w:t>
            </w:r>
          </w:p>
        </w:tc>
      </w:tr>
      <w:tr w:rsidR="005B2AEF" w:rsidRPr="00C06C5B" w14:paraId="21B6CDD4" w14:textId="77777777" w:rsidTr="00EF267D">
        <w:trPr>
          <w:trHeight w:val="288"/>
        </w:trPr>
        <w:tc>
          <w:tcPr>
            <w:tcW w:w="866" w:type="dxa"/>
            <w:noWrap/>
            <w:hideMark/>
          </w:tcPr>
          <w:p w14:paraId="25FD9CE0" w14:textId="77777777" w:rsidR="005B2AEF" w:rsidRPr="00C06C5B" w:rsidRDefault="005B2AEF" w:rsidP="006A28EA">
            <w:pPr>
              <w:rPr>
                <w:sz w:val="16"/>
                <w:szCs w:val="16"/>
              </w:rPr>
            </w:pPr>
            <w:r w:rsidRPr="00C06C5B">
              <w:rPr>
                <w:sz w:val="16"/>
                <w:szCs w:val="16"/>
              </w:rPr>
              <w:t>908</w:t>
            </w:r>
          </w:p>
        </w:tc>
        <w:tc>
          <w:tcPr>
            <w:tcW w:w="1441" w:type="dxa"/>
            <w:noWrap/>
            <w:hideMark/>
          </w:tcPr>
          <w:p w14:paraId="0D780FE0" w14:textId="77777777" w:rsidR="005B2AEF" w:rsidRPr="00C06C5B" w:rsidRDefault="005B2AEF" w:rsidP="006A28EA">
            <w:pPr>
              <w:rPr>
                <w:sz w:val="16"/>
                <w:szCs w:val="16"/>
              </w:rPr>
            </w:pPr>
            <w:r w:rsidRPr="00C06C5B">
              <w:rPr>
                <w:sz w:val="16"/>
                <w:szCs w:val="16"/>
              </w:rPr>
              <w:t>C</w:t>
            </w:r>
          </w:p>
        </w:tc>
        <w:tc>
          <w:tcPr>
            <w:tcW w:w="1441" w:type="dxa"/>
            <w:noWrap/>
            <w:hideMark/>
          </w:tcPr>
          <w:p w14:paraId="5205B753" w14:textId="77777777" w:rsidR="005B2AEF" w:rsidRPr="00C06C5B" w:rsidRDefault="005B2AEF" w:rsidP="006A28EA">
            <w:pPr>
              <w:rPr>
                <w:sz w:val="16"/>
                <w:szCs w:val="16"/>
              </w:rPr>
            </w:pPr>
            <w:r w:rsidRPr="00C06C5B">
              <w:rPr>
                <w:sz w:val="16"/>
                <w:szCs w:val="16"/>
              </w:rPr>
              <w:t>Membrane Filter, 0.22 µm</w:t>
            </w:r>
          </w:p>
        </w:tc>
        <w:tc>
          <w:tcPr>
            <w:tcW w:w="1029" w:type="dxa"/>
            <w:noWrap/>
            <w:hideMark/>
          </w:tcPr>
          <w:p w14:paraId="4056D8C6" w14:textId="77777777" w:rsidR="005B2AEF" w:rsidRPr="00C06C5B" w:rsidRDefault="005B2AEF" w:rsidP="006A28EA">
            <w:pPr>
              <w:rPr>
                <w:sz w:val="16"/>
                <w:szCs w:val="16"/>
              </w:rPr>
            </w:pPr>
            <w:r w:rsidRPr="00C06C5B">
              <w:rPr>
                <w:sz w:val="16"/>
                <w:szCs w:val="16"/>
              </w:rPr>
              <w:t>0.1419</w:t>
            </w:r>
          </w:p>
        </w:tc>
        <w:tc>
          <w:tcPr>
            <w:tcW w:w="840" w:type="dxa"/>
            <w:noWrap/>
            <w:hideMark/>
          </w:tcPr>
          <w:p w14:paraId="5EC6F3CD" w14:textId="77777777" w:rsidR="005B2AEF" w:rsidRPr="00C06C5B" w:rsidRDefault="005B2AEF" w:rsidP="006A28EA">
            <w:pPr>
              <w:rPr>
                <w:sz w:val="16"/>
                <w:szCs w:val="16"/>
              </w:rPr>
            </w:pPr>
            <w:r w:rsidRPr="00C06C5B">
              <w:rPr>
                <w:sz w:val="16"/>
                <w:szCs w:val="16"/>
              </w:rPr>
              <w:t>0.14064</w:t>
            </w:r>
          </w:p>
        </w:tc>
        <w:tc>
          <w:tcPr>
            <w:tcW w:w="1029" w:type="dxa"/>
            <w:noWrap/>
            <w:hideMark/>
          </w:tcPr>
          <w:p w14:paraId="1183F171" w14:textId="77777777" w:rsidR="005B2AEF" w:rsidRPr="00C06C5B" w:rsidRDefault="005B2AEF" w:rsidP="006A28EA">
            <w:pPr>
              <w:rPr>
                <w:sz w:val="16"/>
                <w:szCs w:val="16"/>
              </w:rPr>
            </w:pPr>
            <w:r w:rsidRPr="00C06C5B">
              <w:rPr>
                <w:sz w:val="16"/>
                <w:szCs w:val="16"/>
              </w:rPr>
              <w:t>0.00126</w:t>
            </w:r>
          </w:p>
        </w:tc>
        <w:tc>
          <w:tcPr>
            <w:tcW w:w="814" w:type="dxa"/>
            <w:hideMark/>
          </w:tcPr>
          <w:p w14:paraId="0DD23A18" w14:textId="77777777" w:rsidR="005B2AEF" w:rsidRPr="00C06C5B" w:rsidRDefault="005B2AEF" w:rsidP="006A28EA">
            <w:pPr>
              <w:rPr>
                <w:sz w:val="16"/>
                <w:szCs w:val="16"/>
              </w:rPr>
            </w:pPr>
            <w:r w:rsidRPr="00C06C5B">
              <w:rPr>
                <w:sz w:val="16"/>
                <w:szCs w:val="16"/>
              </w:rPr>
              <w:t>0.0612</w:t>
            </w:r>
          </w:p>
        </w:tc>
        <w:tc>
          <w:tcPr>
            <w:tcW w:w="940" w:type="dxa"/>
            <w:noWrap/>
            <w:hideMark/>
          </w:tcPr>
          <w:p w14:paraId="550B6D7B" w14:textId="77777777" w:rsidR="005B2AEF" w:rsidRPr="00C06C5B" w:rsidRDefault="005B2AEF" w:rsidP="006A28EA">
            <w:pPr>
              <w:rPr>
                <w:sz w:val="16"/>
                <w:szCs w:val="16"/>
              </w:rPr>
            </w:pPr>
            <w:r w:rsidRPr="00C06C5B">
              <w:rPr>
                <w:sz w:val="16"/>
                <w:szCs w:val="16"/>
              </w:rPr>
              <w:t>2.1</w:t>
            </w:r>
          </w:p>
        </w:tc>
        <w:tc>
          <w:tcPr>
            <w:tcW w:w="1118" w:type="dxa"/>
            <w:noWrap/>
            <w:hideMark/>
          </w:tcPr>
          <w:p w14:paraId="3273DB74" w14:textId="77777777" w:rsidR="005B2AEF" w:rsidRPr="00C06C5B" w:rsidRDefault="005B2AEF" w:rsidP="006A28EA">
            <w:pPr>
              <w:rPr>
                <w:sz w:val="16"/>
                <w:szCs w:val="16"/>
              </w:rPr>
            </w:pPr>
            <w:r w:rsidRPr="00C06C5B">
              <w:rPr>
                <w:sz w:val="16"/>
                <w:szCs w:val="16"/>
              </w:rPr>
              <w:t>97.9</w:t>
            </w:r>
          </w:p>
        </w:tc>
      </w:tr>
      <w:tr w:rsidR="005B2AEF" w:rsidRPr="00C06C5B" w14:paraId="3D147019" w14:textId="77777777" w:rsidTr="00EF267D">
        <w:trPr>
          <w:trHeight w:val="288"/>
        </w:trPr>
        <w:tc>
          <w:tcPr>
            <w:tcW w:w="866" w:type="dxa"/>
            <w:noWrap/>
            <w:hideMark/>
          </w:tcPr>
          <w:p w14:paraId="7D030BF0" w14:textId="77777777" w:rsidR="005B2AEF" w:rsidRPr="00C06C5B" w:rsidRDefault="005B2AEF" w:rsidP="006A28EA">
            <w:pPr>
              <w:rPr>
                <w:sz w:val="16"/>
                <w:szCs w:val="16"/>
              </w:rPr>
            </w:pPr>
            <w:r w:rsidRPr="00C06C5B">
              <w:rPr>
                <w:sz w:val="16"/>
                <w:szCs w:val="16"/>
              </w:rPr>
              <w:t>909</w:t>
            </w:r>
          </w:p>
        </w:tc>
        <w:tc>
          <w:tcPr>
            <w:tcW w:w="1441" w:type="dxa"/>
            <w:noWrap/>
            <w:hideMark/>
          </w:tcPr>
          <w:p w14:paraId="78EDF2CA" w14:textId="77777777" w:rsidR="005B2AEF" w:rsidRPr="00C06C5B" w:rsidRDefault="005B2AEF" w:rsidP="006A28EA">
            <w:pPr>
              <w:rPr>
                <w:sz w:val="16"/>
                <w:szCs w:val="16"/>
              </w:rPr>
            </w:pPr>
            <w:r w:rsidRPr="00C06C5B">
              <w:rPr>
                <w:sz w:val="16"/>
                <w:szCs w:val="16"/>
              </w:rPr>
              <w:t>A</w:t>
            </w:r>
          </w:p>
        </w:tc>
        <w:tc>
          <w:tcPr>
            <w:tcW w:w="1441" w:type="dxa"/>
            <w:noWrap/>
            <w:hideMark/>
          </w:tcPr>
          <w:p w14:paraId="5B883248" w14:textId="77777777" w:rsidR="005B2AEF" w:rsidRPr="00C06C5B" w:rsidRDefault="005B2AEF" w:rsidP="006A28EA">
            <w:pPr>
              <w:rPr>
                <w:sz w:val="16"/>
                <w:szCs w:val="16"/>
              </w:rPr>
            </w:pPr>
            <w:r w:rsidRPr="00C06C5B">
              <w:rPr>
                <w:sz w:val="16"/>
                <w:szCs w:val="16"/>
              </w:rPr>
              <w:t>Membrane Filter, 0.22 µm</w:t>
            </w:r>
          </w:p>
        </w:tc>
        <w:tc>
          <w:tcPr>
            <w:tcW w:w="1029" w:type="dxa"/>
            <w:noWrap/>
            <w:hideMark/>
          </w:tcPr>
          <w:p w14:paraId="12FDDA96" w14:textId="77777777" w:rsidR="005B2AEF" w:rsidRPr="00C06C5B" w:rsidRDefault="005B2AEF" w:rsidP="006A28EA">
            <w:pPr>
              <w:rPr>
                <w:sz w:val="16"/>
                <w:szCs w:val="16"/>
              </w:rPr>
            </w:pPr>
            <w:r w:rsidRPr="00C06C5B">
              <w:rPr>
                <w:sz w:val="16"/>
                <w:szCs w:val="16"/>
              </w:rPr>
              <w:t>0.1443</w:t>
            </w:r>
          </w:p>
        </w:tc>
        <w:tc>
          <w:tcPr>
            <w:tcW w:w="840" w:type="dxa"/>
            <w:noWrap/>
            <w:hideMark/>
          </w:tcPr>
          <w:p w14:paraId="2FB76B95" w14:textId="77777777" w:rsidR="005B2AEF" w:rsidRPr="00C06C5B" w:rsidRDefault="005B2AEF" w:rsidP="006A28EA">
            <w:pPr>
              <w:rPr>
                <w:sz w:val="16"/>
                <w:szCs w:val="16"/>
              </w:rPr>
            </w:pPr>
            <w:r w:rsidRPr="00C06C5B">
              <w:rPr>
                <w:sz w:val="16"/>
                <w:szCs w:val="16"/>
              </w:rPr>
              <w:t>0.14064</w:t>
            </w:r>
          </w:p>
        </w:tc>
        <w:tc>
          <w:tcPr>
            <w:tcW w:w="1029" w:type="dxa"/>
            <w:noWrap/>
            <w:hideMark/>
          </w:tcPr>
          <w:p w14:paraId="2AA70AB9" w14:textId="77777777" w:rsidR="005B2AEF" w:rsidRPr="00C06C5B" w:rsidRDefault="005B2AEF" w:rsidP="006A28EA">
            <w:pPr>
              <w:rPr>
                <w:sz w:val="16"/>
                <w:szCs w:val="16"/>
              </w:rPr>
            </w:pPr>
            <w:r w:rsidRPr="00C06C5B">
              <w:rPr>
                <w:sz w:val="16"/>
                <w:szCs w:val="16"/>
              </w:rPr>
              <w:t>0.00366</w:t>
            </w:r>
          </w:p>
        </w:tc>
        <w:tc>
          <w:tcPr>
            <w:tcW w:w="814" w:type="dxa"/>
            <w:hideMark/>
          </w:tcPr>
          <w:p w14:paraId="65531BA5" w14:textId="77777777" w:rsidR="005B2AEF" w:rsidRPr="00C06C5B" w:rsidRDefault="005B2AEF" w:rsidP="006A28EA">
            <w:pPr>
              <w:rPr>
                <w:sz w:val="16"/>
                <w:szCs w:val="16"/>
              </w:rPr>
            </w:pPr>
            <w:r w:rsidRPr="00C06C5B">
              <w:rPr>
                <w:sz w:val="16"/>
                <w:szCs w:val="16"/>
              </w:rPr>
              <w:t>0.0955</w:t>
            </w:r>
          </w:p>
        </w:tc>
        <w:tc>
          <w:tcPr>
            <w:tcW w:w="940" w:type="dxa"/>
            <w:noWrap/>
            <w:hideMark/>
          </w:tcPr>
          <w:p w14:paraId="40586ADF" w14:textId="77777777" w:rsidR="005B2AEF" w:rsidRPr="00C06C5B" w:rsidRDefault="005B2AEF" w:rsidP="006A28EA">
            <w:pPr>
              <w:rPr>
                <w:sz w:val="16"/>
                <w:szCs w:val="16"/>
              </w:rPr>
            </w:pPr>
            <w:r w:rsidRPr="00C06C5B">
              <w:rPr>
                <w:sz w:val="16"/>
                <w:szCs w:val="16"/>
              </w:rPr>
              <w:t>3.8</w:t>
            </w:r>
          </w:p>
        </w:tc>
        <w:tc>
          <w:tcPr>
            <w:tcW w:w="1118" w:type="dxa"/>
            <w:noWrap/>
            <w:hideMark/>
          </w:tcPr>
          <w:p w14:paraId="1B08D65D" w14:textId="77777777" w:rsidR="005B2AEF" w:rsidRPr="00C06C5B" w:rsidRDefault="005B2AEF" w:rsidP="006A28EA">
            <w:pPr>
              <w:rPr>
                <w:sz w:val="16"/>
                <w:szCs w:val="16"/>
              </w:rPr>
            </w:pPr>
            <w:r w:rsidRPr="00C06C5B">
              <w:rPr>
                <w:sz w:val="16"/>
                <w:szCs w:val="16"/>
              </w:rPr>
              <w:t>96.2</w:t>
            </w:r>
          </w:p>
        </w:tc>
      </w:tr>
      <w:tr w:rsidR="005B2AEF" w:rsidRPr="00C06C5B" w14:paraId="7DF45BF5" w14:textId="77777777" w:rsidTr="00EF267D">
        <w:trPr>
          <w:trHeight w:val="288"/>
        </w:trPr>
        <w:tc>
          <w:tcPr>
            <w:tcW w:w="866" w:type="dxa"/>
            <w:noWrap/>
            <w:hideMark/>
          </w:tcPr>
          <w:p w14:paraId="541D3F67" w14:textId="77777777" w:rsidR="005B2AEF" w:rsidRPr="00C06C5B" w:rsidRDefault="005B2AEF" w:rsidP="006A28EA">
            <w:pPr>
              <w:rPr>
                <w:sz w:val="16"/>
                <w:szCs w:val="16"/>
              </w:rPr>
            </w:pPr>
            <w:r w:rsidRPr="00C06C5B">
              <w:rPr>
                <w:sz w:val="16"/>
                <w:szCs w:val="16"/>
              </w:rPr>
              <w:t>909</w:t>
            </w:r>
          </w:p>
        </w:tc>
        <w:tc>
          <w:tcPr>
            <w:tcW w:w="1441" w:type="dxa"/>
            <w:noWrap/>
            <w:hideMark/>
          </w:tcPr>
          <w:p w14:paraId="011647D6" w14:textId="77777777" w:rsidR="005B2AEF" w:rsidRPr="00C06C5B" w:rsidRDefault="005B2AEF" w:rsidP="006A28EA">
            <w:pPr>
              <w:rPr>
                <w:sz w:val="16"/>
                <w:szCs w:val="16"/>
              </w:rPr>
            </w:pPr>
            <w:r w:rsidRPr="00C06C5B">
              <w:rPr>
                <w:sz w:val="16"/>
                <w:szCs w:val="16"/>
              </w:rPr>
              <w:t>B</w:t>
            </w:r>
          </w:p>
        </w:tc>
        <w:tc>
          <w:tcPr>
            <w:tcW w:w="1441" w:type="dxa"/>
            <w:noWrap/>
            <w:hideMark/>
          </w:tcPr>
          <w:p w14:paraId="4ECE820E" w14:textId="77777777" w:rsidR="005B2AEF" w:rsidRPr="00C06C5B" w:rsidRDefault="005B2AEF" w:rsidP="006A28EA">
            <w:pPr>
              <w:rPr>
                <w:sz w:val="16"/>
                <w:szCs w:val="16"/>
              </w:rPr>
            </w:pPr>
            <w:r w:rsidRPr="00C06C5B">
              <w:rPr>
                <w:sz w:val="16"/>
                <w:szCs w:val="16"/>
              </w:rPr>
              <w:t>Membrane Filter, 0.22 µm</w:t>
            </w:r>
          </w:p>
        </w:tc>
        <w:tc>
          <w:tcPr>
            <w:tcW w:w="1029" w:type="dxa"/>
            <w:noWrap/>
            <w:hideMark/>
          </w:tcPr>
          <w:p w14:paraId="63603E75" w14:textId="77777777" w:rsidR="005B2AEF" w:rsidRPr="00C06C5B" w:rsidRDefault="005B2AEF" w:rsidP="006A28EA">
            <w:pPr>
              <w:rPr>
                <w:sz w:val="16"/>
                <w:szCs w:val="16"/>
              </w:rPr>
            </w:pPr>
            <w:r w:rsidRPr="00C06C5B">
              <w:rPr>
                <w:sz w:val="16"/>
                <w:szCs w:val="16"/>
              </w:rPr>
              <w:t>0.1429</w:t>
            </w:r>
          </w:p>
        </w:tc>
        <w:tc>
          <w:tcPr>
            <w:tcW w:w="840" w:type="dxa"/>
            <w:noWrap/>
            <w:hideMark/>
          </w:tcPr>
          <w:p w14:paraId="7E48FEF8" w14:textId="77777777" w:rsidR="005B2AEF" w:rsidRPr="00C06C5B" w:rsidRDefault="005B2AEF" w:rsidP="006A28EA">
            <w:pPr>
              <w:rPr>
                <w:sz w:val="16"/>
                <w:szCs w:val="16"/>
              </w:rPr>
            </w:pPr>
            <w:r w:rsidRPr="00C06C5B">
              <w:rPr>
                <w:sz w:val="16"/>
                <w:szCs w:val="16"/>
              </w:rPr>
              <w:t>0.14064</w:t>
            </w:r>
          </w:p>
        </w:tc>
        <w:tc>
          <w:tcPr>
            <w:tcW w:w="1029" w:type="dxa"/>
            <w:noWrap/>
            <w:hideMark/>
          </w:tcPr>
          <w:p w14:paraId="516A6295" w14:textId="77777777" w:rsidR="005B2AEF" w:rsidRPr="00C06C5B" w:rsidRDefault="005B2AEF" w:rsidP="006A28EA">
            <w:pPr>
              <w:rPr>
                <w:sz w:val="16"/>
                <w:szCs w:val="16"/>
              </w:rPr>
            </w:pPr>
            <w:r w:rsidRPr="00C06C5B">
              <w:rPr>
                <w:sz w:val="16"/>
                <w:szCs w:val="16"/>
              </w:rPr>
              <w:t>0.00226</w:t>
            </w:r>
          </w:p>
        </w:tc>
        <w:tc>
          <w:tcPr>
            <w:tcW w:w="814" w:type="dxa"/>
            <w:hideMark/>
          </w:tcPr>
          <w:p w14:paraId="7954DCF2" w14:textId="77777777" w:rsidR="005B2AEF" w:rsidRPr="00C06C5B" w:rsidRDefault="005B2AEF" w:rsidP="006A28EA">
            <w:pPr>
              <w:rPr>
                <w:sz w:val="16"/>
                <w:szCs w:val="16"/>
              </w:rPr>
            </w:pPr>
            <w:r w:rsidRPr="00C06C5B">
              <w:rPr>
                <w:sz w:val="16"/>
                <w:szCs w:val="16"/>
              </w:rPr>
              <w:t>0.0623</w:t>
            </w:r>
          </w:p>
        </w:tc>
        <w:tc>
          <w:tcPr>
            <w:tcW w:w="940" w:type="dxa"/>
            <w:noWrap/>
            <w:hideMark/>
          </w:tcPr>
          <w:p w14:paraId="47AD228E" w14:textId="77777777" w:rsidR="005B2AEF" w:rsidRPr="00C06C5B" w:rsidRDefault="005B2AEF" w:rsidP="006A28EA">
            <w:pPr>
              <w:rPr>
                <w:sz w:val="16"/>
                <w:szCs w:val="16"/>
              </w:rPr>
            </w:pPr>
            <w:r w:rsidRPr="00C06C5B">
              <w:rPr>
                <w:sz w:val="16"/>
                <w:szCs w:val="16"/>
              </w:rPr>
              <w:t>3.6</w:t>
            </w:r>
          </w:p>
        </w:tc>
        <w:tc>
          <w:tcPr>
            <w:tcW w:w="1118" w:type="dxa"/>
            <w:noWrap/>
            <w:hideMark/>
          </w:tcPr>
          <w:p w14:paraId="58137821" w14:textId="77777777" w:rsidR="005B2AEF" w:rsidRPr="00C06C5B" w:rsidRDefault="005B2AEF" w:rsidP="006A28EA">
            <w:pPr>
              <w:rPr>
                <w:sz w:val="16"/>
                <w:szCs w:val="16"/>
              </w:rPr>
            </w:pPr>
            <w:r w:rsidRPr="00C06C5B">
              <w:rPr>
                <w:sz w:val="16"/>
                <w:szCs w:val="16"/>
              </w:rPr>
              <w:t>96.4</w:t>
            </w:r>
          </w:p>
        </w:tc>
      </w:tr>
      <w:tr w:rsidR="005B2AEF" w:rsidRPr="00C06C5B" w14:paraId="5A1C2D25" w14:textId="77777777" w:rsidTr="00EF267D">
        <w:trPr>
          <w:trHeight w:val="300"/>
        </w:trPr>
        <w:tc>
          <w:tcPr>
            <w:tcW w:w="866" w:type="dxa"/>
            <w:noWrap/>
            <w:hideMark/>
          </w:tcPr>
          <w:p w14:paraId="2278BB45" w14:textId="77777777" w:rsidR="005B2AEF" w:rsidRPr="00C06C5B" w:rsidRDefault="005B2AEF" w:rsidP="006A28EA">
            <w:pPr>
              <w:rPr>
                <w:sz w:val="16"/>
                <w:szCs w:val="16"/>
              </w:rPr>
            </w:pPr>
            <w:r w:rsidRPr="00C06C5B">
              <w:rPr>
                <w:sz w:val="16"/>
                <w:szCs w:val="16"/>
              </w:rPr>
              <w:t>909</w:t>
            </w:r>
          </w:p>
        </w:tc>
        <w:tc>
          <w:tcPr>
            <w:tcW w:w="1441" w:type="dxa"/>
            <w:noWrap/>
            <w:hideMark/>
          </w:tcPr>
          <w:p w14:paraId="0CB503E3" w14:textId="77777777" w:rsidR="005B2AEF" w:rsidRPr="00C06C5B" w:rsidRDefault="005B2AEF" w:rsidP="006A28EA">
            <w:pPr>
              <w:rPr>
                <w:sz w:val="16"/>
                <w:szCs w:val="16"/>
              </w:rPr>
            </w:pPr>
            <w:r w:rsidRPr="00C06C5B">
              <w:rPr>
                <w:sz w:val="16"/>
                <w:szCs w:val="16"/>
              </w:rPr>
              <w:t>C</w:t>
            </w:r>
          </w:p>
        </w:tc>
        <w:tc>
          <w:tcPr>
            <w:tcW w:w="1441" w:type="dxa"/>
            <w:noWrap/>
            <w:hideMark/>
          </w:tcPr>
          <w:p w14:paraId="1762C953" w14:textId="77777777" w:rsidR="005B2AEF" w:rsidRPr="00C06C5B" w:rsidRDefault="005B2AEF" w:rsidP="006A28EA">
            <w:pPr>
              <w:rPr>
                <w:sz w:val="16"/>
                <w:szCs w:val="16"/>
              </w:rPr>
            </w:pPr>
            <w:r w:rsidRPr="00C06C5B">
              <w:rPr>
                <w:sz w:val="16"/>
                <w:szCs w:val="16"/>
              </w:rPr>
              <w:t>Membrane Filter, 0.22 µm</w:t>
            </w:r>
          </w:p>
        </w:tc>
        <w:tc>
          <w:tcPr>
            <w:tcW w:w="1029" w:type="dxa"/>
            <w:noWrap/>
            <w:hideMark/>
          </w:tcPr>
          <w:p w14:paraId="43D22EEC" w14:textId="77777777" w:rsidR="005B2AEF" w:rsidRPr="00C06C5B" w:rsidRDefault="005B2AEF" w:rsidP="006A28EA">
            <w:pPr>
              <w:rPr>
                <w:sz w:val="16"/>
                <w:szCs w:val="16"/>
              </w:rPr>
            </w:pPr>
            <w:r w:rsidRPr="00C06C5B">
              <w:rPr>
                <w:sz w:val="16"/>
                <w:szCs w:val="16"/>
              </w:rPr>
              <w:t>0.1422</w:t>
            </w:r>
          </w:p>
        </w:tc>
        <w:tc>
          <w:tcPr>
            <w:tcW w:w="840" w:type="dxa"/>
            <w:noWrap/>
            <w:hideMark/>
          </w:tcPr>
          <w:p w14:paraId="715EEF4B" w14:textId="77777777" w:rsidR="005B2AEF" w:rsidRPr="00C06C5B" w:rsidRDefault="005B2AEF" w:rsidP="006A28EA">
            <w:pPr>
              <w:rPr>
                <w:sz w:val="16"/>
                <w:szCs w:val="16"/>
              </w:rPr>
            </w:pPr>
            <w:r w:rsidRPr="00C06C5B">
              <w:rPr>
                <w:sz w:val="16"/>
                <w:szCs w:val="16"/>
              </w:rPr>
              <w:t>0.14064</w:t>
            </w:r>
          </w:p>
        </w:tc>
        <w:tc>
          <w:tcPr>
            <w:tcW w:w="1029" w:type="dxa"/>
            <w:noWrap/>
            <w:hideMark/>
          </w:tcPr>
          <w:p w14:paraId="620F0F19" w14:textId="77777777" w:rsidR="005B2AEF" w:rsidRPr="00C06C5B" w:rsidRDefault="005B2AEF" w:rsidP="006A28EA">
            <w:pPr>
              <w:rPr>
                <w:sz w:val="16"/>
                <w:szCs w:val="16"/>
              </w:rPr>
            </w:pPr>
            <w:r w:rsidRPr="00C06C5B">
              <w:rPr>
                <w:sz w:val="16"/>
                <w:szCs w:val="16"/>
              </w:rPr>
              <w:t>0.00156</w:t>
            </w:r>
          </w:p>
        </w:tc>
        <w:tc>
          <w:tcPr>
            <w:tcW w:w="814" w:type="dxa"/>
            <w:hideMark/>
          </w:tcPr>
          <w:p w14:paraId="76C31FD9" w14:textId="77777777" w:rsidR="005B2AEF" w:rsidRPr="00C06C5B" w:rsidRDefault="005B2AEF" w:rsidP="006A28EA">
            <w:pPr>
              <w:rPr>
                <w:sz w:val="16"/>
                <w:szCs w:val="16"/>
              </w:rPr>
            </w:pPr>
            <w:r w:rsidRPr="00C06C5B">
              <w:rPr>
                <w:sz w:val="16"/>
                <w:szCs w:val="16"/>
              </w:rPr>
              <w:t>0.0385</w:t>
            </w:r>
          </w:p>
        </w:tc>
        <w:tc>
          <w:tcPr>
            <w:tcW w:w="940" w:type="dxa"/>
            <w:noWrap/>
            <w:hideMark/>
          </w:tcPr>
          <w:p w14:paraId="36A9CC02" w14:textId="77777777" w:rsidR="005B2AEF" w:rsidRPr="00C06C5B" w:rsidRDefault="005B2AEF" w:rsidP="006A28EA">
            <w:pPr>
              <w:rPr>
                <w:sz w:val="16"/>
                <w:szCs w:val="16"/>
              </w:rPr>
            </w:pPr>
            <w:r w:rsidRPr="00C06C5B">
              <w:rPr>
                <w:sz w:val="16"/>
                <w:szCs w:val="16"/>
              </w:rPr>
              <w:t>4.1</w:t>
            </w:r>
          </w:p>
        </w:tc>
        <w:tc>
          <w:tcPr>
            <w:tcW w:w="1118" w:type="dxa"/>
            <w:noWrap/>
            <w:hideMark/>
          </w:tcPr>
          <w:p w14:paraId="2B042C17" w14:textId="77777777" w:rsidR="005B2AEF" w:rsidRPr="00C06C5B" w:rsidRDefault="005B2AEF" w:rsidP="006A28EA">
            <w:pPr>
              <w:rPr>
                <w:sz w:val="16"/>
                <w:szCs w:val="16"/>
              </w:rPr>
            </w:pPr>
            <w:r w:rsidRPr="00C06C5B">
              <w:rPr>
                <w:sz w:val="16"/>
                <w:szCs w:val="16"/>
              </w:rPr>
              <w:t>95.9</w:t>
            </w:r>
          </w:p>
        </w:tc>
      </w:tr>
      <w:tr w:rsidR="005B2AEF" w:rsidRPr="00C06C5B" w14:paraId="7F0BDA20" w14:textId="77777777" w:rsidTr="00EF267D">
        <w:trPr>
          <w:trHeight w:val="288"/>
        </w:trPr>
        <w:tc>
          <w:tcPr>
            <w:tcW w:w="866" w:type="dxa"/>
            <w:noWrap/>
            <w:hideMark/>
          </w:tcPr>
          <w:p w14:paraId="05FCC687" w14:textId="77777777" w:rsidR="005B2AEF" w:rsidRPr="00C06C5B" w:rsidRDefault="005B2AEF" w:rsidP="006A28EA">
            <w:pPr>
              <w:rPr>
                <w:sz w:val="16"/>
                <w:szCs w:val="16"/>
              </w:rPr>
            </w:pPr>
            <w:r w:rsidRPr="00C06C5B">
              <w:rPr>
                <w:sz w:val="16"/>
                <w:szCs w:val="16"/>
              </w:rPr>
              <w:t>910</w:t>
            </w:r>
          </w:p>
        </w:tc>
        <w:tc>
          <w:tcPr>
            <w:tcW w:w="1441" w:type="dxa"/>
            <w:noWrap/>
            <w:hideMark/>
          </w:tcPr>
          <w:p w14:paraId="4D58D39A" w14:textId="77777777" w:rsidR="005B2AEF" w:rsidRPr="00C06C5B" w:rsidRDefault="005B2AEF" w:rsidP="006A28EA">
            <w:pPr>
              <w:rPr>
                <w:sz w:val="16"/>
                <w:szCs w:val="16"/>
              </w:rPr>
            </w:pPr>
            <w:r w:rsidRPr="00C06C5B">
              <w:rPr>
                <w:sz w:val="16"/>
                <w:szCs w:val="16"/>
              </w:rPr>
              <w:t>A</w:t>
            </w:r>
          </w:p>
        </w:tc>
        <w:tc>
          <w:tcPr>
            <w:tcW w:w="1441" w:type="dxa"/>
            <w:noWrap/>
            <w:hideMark/>
          </w:tcPr>
          <w:p w14:paraId="63BA9B60"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08E7A950" w14:textId="77777777" w:rsidR="005B2AEF" w:rsidRPr="00C06C5B" w:rsidRDefault="005B2AEF" w:rsidP="006A28EA">
            <w:pPr>
              <w:rPr>
                <w:sz w:val="16"/>
                <w:szCs w:val="16"/>
              </w:rPr>
            </w:pPr>
            <w:r w:rsidRPr="00C06C5B">
              <w:rPr>
                <w:sz w:val="16"/>
                <w:szCs w:val="16"/>
              </w:rPr>
              <w:t>0.078</w:t>
            </w:r>
          </w:p>
        </w:tc>
        <w:tc>
          <w:tcPr>
            <w:tcW w:w="840" w:type="dxa"/>
            <w:noWrap/>
            <w:hideMark/>
          </w:tcPr>
          <w:p w14:paraId="3A572A12" w14:textId="77777777" w:rsidR="005B2AEF" w:rsidRPr="00C06C5B" w:rsidRDefault="005B2AEF" w:rsidP="006A28EA">
            <w:pPr>
              <w:rPr>
                <w:sz w:val="16"/>
                <w:szCs w:val="16"/>
              </w:rPr>
            </w:pPr>
            <w:r w:rsidRPr="00C06C5B">
              <w:rPr>
                <w:sz w:val="16"/>
                <w:szCs w:val="16"/>
              </w:rPr>
              <w:t>0.07605</w:t>
            </w:r>
          </w:p>
        </w:tc>
        <w:tc>
          <w:tcPr>
            <w:tcW w:w="1029" w:type="dxa"/>
            <w:noWrap/>
            <w:hideMark/>
          </w:tcPr>
          <w:p w14:paraId="3CF5BD5F" w14:textId="77777777" w:rsidR="005B2AEF" w:rsidRPr="00C06C5B" w:rsidRDefault="005B2AEF" w:rsidP="006A28EA">
            <w:pPr>
              <w:rPr>
                <w:sz w:val="16"/>
                <w:szCs w:val="16"/>
              </w:rPr>
            </w:pPr>
            <w:r w:rsidRPr="00C06C5B">
              <w:rPr>
                <w:sz w:val="16"/>
                <w:szCs w:val="16"/>
              </w:rPr>
              <w:t>0.00195</w:t>
            </w:r>
          </w:p>
        </w:tc>
        <w:tc>
          <w:tcPr>
            <w:tcW w:w="814" w:type="dxa"/>
            <w:hideMark/>
          </w:tcPr>
          <w:p w14:paraId="3A6EAE45" w14:textId="77777777" w:rsidR="005B2AEF" w:rsidRPr="00C06C5B" w:rsidRDefault="005B2AEF" w:rsidP="006A28EA">
            <w:pPr>
              <w:rPr>
                <w:sz w:val="16"/>
                <w:szCs w:val="16"/>
              </w:rPr>
            </w:pPr>
            <w:r w:rsidRPr="00C06C5B">
              <w:rPr>
                <w:sz w:val="16"/>
                <w:szCs w:val="16"/>
              </w:rPr>
              <w:t>0.0192</w:t>
            </w:r>
          </w:p>
        </w:tc>
        <w:tc>
          <w:tcPr>
            <w:tcW w:w="940" w:type="dxa"/>
            <w:noWrap/>
            <w:hideMark/>
          </w:tcPr>
          <w:p w14:paraId="43204EDB" w14:textId="77777777" w:rsidR="005B2AEF" w:rsidRPr="00C06C5B" w:rsidRDefault="005B2AEF" w:rsidP="006A28EA">
            <w:pPr>
              <w:rPr>
                <w:sz w:val="16"/>
                <w:szCs w:val="16"/>
              </w:rPr>
            </w:pPr>
            <w:r w:rsidRPr="00C06C5B">
              <w:rPr>
                <w:sz w:val="16"/>
                <w:szCs w:val="16"/>
              </w:rPr>
              <w:t>10.2</w:t>
            </w:r>
          </w:p>
        </w:tc>
        <w:tc>
          <w:tcPr>
            <w:tcW w:w="1118" w:type="dxa"/>
            <w:noWrap/>
            <w:hideMark/>
          </w:tcPr>
          <w:p w14:paraId="497DED77" w14:textId="77777777" w:rsidR="005B2AEF" w:rsidRPr="00C06C5B" w:rsidRDefault="005B2AEF" w:rsidP="006A28EA">
            <w:pPr>
              <w:rPr>
                <w:sz w:val="16"/>
                <w:szCs w:val="16"/>
              </w:rPr>
            </w:pPr>
            <w:r w:rsidRPr="00C06C5B">
              <w:rPr>
                <w:sz w:val="16"/>
                <w:szCs w:val="16"/>
              </w:rPr>
              <w:t>89.8</w:t>
            </w:r>
          </w:p>
        </w:tc>
      </w:tr>
      <w:tr w:rsidR="005B2AEF" w:rsidRPr="00C06C5B" w14:paraId="4FC5207F" w14:textId="77777777" w:rsidTr="00EF267D">
        <w:trPr>
          <w:trHeight w:val="288"/>
        </w:trPr>
        <w:tc>
          <w:tcPr>
            <w:tcW w:w="866" w:type="dxa"/>
            <w:noWrap/>
            <w:hideMark/>
          </w:tcPr>
          <w:p w14:paraId="04BBED0C" w14:textId="77777777" w:rsidR="005B2AEF" w:rsidRPr="00C06C5B" w:rsidRDefault="005B2AEF" w:rsidP="006A28EA">
            <w:pPr>
              <w:rPr>
                <w:sz w:val="16"/>
                <w:szCs w:val="16"/>
              </w:rPr>
            </w:pPr>
            <w:r w:rsidRPr="00C06C5B">
              <w:rPr>
                <w:sz w:val="16"/>
                <w:szCs w:val="16"/>
              </w:rPr>
              <w:t>910</w:t>
            </w:r>
          </w:p>
        </w:tc>
        <w:tc>
          <w:tcPr>
            <w:tcW w:w="1441" w:type="dxa"/>
            <w:noWrap/>
            <w:hideMark/>
          </w:tcPr>
          <w:p w14:paraId="38819CBB" w14:textId="77777777" w:rsidR="005B2AEF" w:rsidRPr="00C06C5B" w:rsidRDefault="005B2AEF" w:rsidP="006A28EA">
            <w:pPr>
              <w:rPr>
                <w:sz w:val="16"/>
                <w:szCs w:val="16"/>
              </w:rPr>
            </w:pPr>
            <w:r w:rsidRPr="00C06C5B">
              <w:rPr>
                <w:sz w:val="16"/>
                <w:szCs w:val="16"/>
              </w:rPr>
              <w:t>B</w:t>
            </w:r>
          </w:p>
        </w:tc>
        <w:tc>
          <w:tcPr>
            <w:tcW w:w="1441" w:type="dxa"/>
            <w:noWrap/>
            <w:hideMark/>
          </w:tcPr>
          <w:p w14:paraId="5F6694B0"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7D630D35" w14:textId="77777777" w:rsidR="005B2AEF" w:rsidRPr="00C06C5B" w:rsidRDefault="005B2AEF" w:rsidP="006A28EA">
            <w:pPr>
              <w:rPr>
                <w:sz w:val="16"/>
                <w:szCs w:val="16"/>
              </w:rPr>
            </w:pPr>
            <w:r w:rsidRPr="00C06C5B">
              <w:rPr>
                <w:sz w:val="16"/>
                <w:szCs w:val="16"/>
              </w:rPr>
              <w:t>0.0777</w:t>
            </w:r>
          </w:p>
        </w:tc>
        <w:tc>
          <w:tcPr>
            <w:tcW w:w="840" w:type="dxa"/>
            <w:noWrap/>
            <w:hideMark/>
          </w:tcPr>
          <w:p w14:paraId="5BFEB253" w14:textId="77777777" w:rsidR="005B2AEF" w:rsidRPr="00C06C5B" w:rsidRDefault="005B2AEF" w:rsidP="006A28EA">
            <w:pPr>
              <w:rPr>
                <w:sz w:val="16"/>
                <w:szCs w:val="16"/>
              </w:rPr>
            </w:pPr>
            <w:r w:rsidRPr="00C06C5B">
              <w:rPr>
                <w:sz w:val="16"/>
                <w:szCs w:val="16"/>
              </w:rPr>
              <w:t>0.07605</w:t>
            </w:r>
          </w:p>
        </w:tc>
        <w:tc>
          <w:tcPr>
            <w:tcW w:w="1029" w:type="dxa"/>
            <w:noWrap/>
            <w:hideMark/>
          </w:tcPr>
          <w:p w14:paraId="550BEE98" w14:textId="77777777" w:rsidR="005B2AEF" w:rsidRPr="00C06C5B" w:rsidRDefault="005B2AEF" w:rsidP="006A28EA">
            <w:pPr>
              <w:rPr>
                <w:sz w:val="16"/>
                <w:szCs w:val="16"/>
              </w:rPr>
            </w:pPr>
            <w:r w:rsidRPr="00C06C5B">
              <w:rPr>
                <w:sz w:val="16"/>
                <w:szCs w:val="16"/>
              </w:rPr>
              <w:t>0.00165</w:t>
            </w:r>
          </w:p>
        </w:tc>
        <w:tc>
          <w:tcPr>
            <w:tcW w:w="814" w:type="dxa"/>
            <w:hideMark/>
          </w:tcPr>
          <w:p w14:paraId="45CD3242" w14:textId="77777777" w:rsidR="005B2AEF" w:rsidRPr="00C06C5B" w:rsidRDefault="005B2AEF" w:rsidP="006A28EA">
            <w:pPr>
              <w:rPr>
                <w:sz w:val="16"/>
                <w:szCs w:val="16"/>
              </w:rPr>
            </w:pPr>
            <w:r w:rsidRPr="00C06C5B">
              <w:rPr>
                <w:sz w:val="16"/>
                <w:szCs w:val="16"/>
              </w:rPr>
              <w:t>0.021</w:t>
            </w:r>
          </w:p>
        </w:tc>
        <w:tc>
          <w:tcPr>
            <w:tcW w:w="940" w:type="dxa"/>
            <w:noWrap/>
            <w:hideMark/>
          </w:tcPr>
          <w:p w14:paraId="6C0DDD2C" w14:textId="77777777" w:rsidR="005B2AEF" w:rsidRPr="00C06C5B" w:rsidRDefault="005B2AEF" w:rsidP="006A28EA">
            <w:pPr>
              <w:rPr>
                <w:sz w:val="16"/>
                <w:szCs w:val="16"/>
              </w:rPr>
            </w:pPr>
            <w:r w:rsidRPr="00C06C5B">
              <w:rPr>
                <w:sz w:val="16"/>
                <w:szCs w:val="16"/>
              </w:rPr>
              <w:t>7.9</w:t>
            </w:r>
          </w:p>
        </w:tc>
        <w:tc>
          <w:tcPr>
            <w:tcW w:w="1118" w:type="dxa"/>
            <w:noWrap/>
            <w:hideMark/>
          </w:tcPr>
          <w:p w14:paraId="6AEAE0F6" w14:textId="77777777" w:rsidR="005B2AEF" w:rsidRPr="00C06C5B" w:rsidRDefault="005B2AEF" w:rsidP="006A28EA">
            <w:pPr>
              <w:rPr>
                <w:sz w:val="16"/>
                <w:szCs w:val="16"/>
              </w:rPr>
            </w:pPr>
            <w:r w:rsidRPr="00C06C5B">
              <w:rPr>
                <w:sz w:val="16"/>
                <w:szCs w:val="16"/>
              </w:rPr>
              <w:t>92.1</w:t>
            </w:r>
          </w:p>
        </w:tc>
      </w:tr>
      <w:tr w:rsidR="005B2AEF" w:rsidRPr="00C06C5B" w14:paraId="67964E17" w14:textId="77777777" w:rsidTr="00EF267D">
        <w:trPr>
          <w:trHeight w:val="288"/>
        </w:trPr>
        <w:tc>
          <w:tcPr>
            <w:tcW w:w="866" w:type="dxa"/>
            <w:noWrap/>
            <w:hideMark/>
          </w:tcPr>
          <w:p w14:paraId="587C8DF7" w14:textId="77777777" w:rsidR="005B2AEF" w:rsidRPr="00C06C5B" w:rsidRDefault="005B2AEF" w:rsidP="006A28EA">
            <w:pPr>
              <w:rPr>
                <w:sz w:val="16"/>
                <w:szCs w:val="16"/>
              </w:rPr>
            </w:pPr>
            <w:r w:rsidRPr="00C06C5B">
              <w:rPr>
                <w:sz w:val="16"/>
                <w:szCs w:val="16"/>
              </w:rPr>
              <w:t>910</w:t>
            </w:r>
          </w:p>
        </w:tc>
        <w:tc>
          <w:tcPr>
            <w:tcW w:w="1441" w:type="dxa"/>
            <w:noWrap/>
            <w:hideMark/>
          </w:tcPr>
          <w:p w14:paraId="3D5F10CD" w14:textId="77777777" w:rsidR="005B2AEF" w:rsidRPr="00C06C5B" w:rsidRDefault="005B2AEF" w:rsidP="006A28EA">
            <w:pPr>
              <w:rPr>
                <w:sz w:val="16"/>
                <w:szCs w:val="16"/>
              </w:rPr>
            </w:pPr>
            <w:r w:rsidRPr="00C06C5B">
              <w:rPr>
                <w:sz w:val="16"/>
                <w:szCs w:val="16"/>
              </w:rPr>
              <w:t>C</w:t>
            </w:r>
          </w:p>
        </w:tc>
        <w:tc>
          <w:tcPr>
            <w:tcW w:w="1441" w:type="dxa"/>
            <w:noWrap/>
            <w:hideMark/>
          </w:tcPr>
          <w:p w14:paraId="03145AAC"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3EE735ED" w14:textId="77777777" w:rsidR="005B2AEF" w:rsidRPr="00C06C5B" w:rsidRDefault="005B2AEF" w:rsidP="006A28EA">
            <w:pPr>
              <w:rPr>
                <w:sz w:val="16"/>
                <w:szCs w:val="16"/>
              </w:rPr>
            </w:pPr>
            <w:r w:rsidRPr="00C06C5B">
              <w:rPr>
                <w:sz w:val="16"/>
                <w:szCs w:val="16"/>
              </w:rPr>
              <w:t>0.0793</w:t>
            </w:r>
          </w:p>
        </w:tc>
        <w:tc>
          <w:tcPr>
            <w:tcW w:w="840" w:type="dxa"/>
            <w:noWrap/>
            <w:hideMark/>
          </w:tcPr>
          <w:p w14:paraId="470C9CD7" w14:textId="77777777" w:rsidR="005B2AEF" w:rsidRPr="00C06C5B" w:rsidRDefault="005B2AEF" w:rsidP="006A28EA">
            <w:pPr>
              <w:rPr>
                <w:sz w:val="16"/>
                <w:szCs w:val="16"/>
              </w:rPr>
            </w:pPr>
            <w:r w:rsidRPr="00C06C5B">
              <w:rPr>
                <w:sz w:val="16"/>
                <w:szCs w:val="16"/>
              </w:rPr>
              <w:t>0.07605</w:t>
            </w:r>
          </w:p>
        </w:tc>
        <w:tc>
          <w:tcPr>
            <w:tcW w:w="1029" w:type="dxa"/>
            <w:noWrap/>
            <w:hideMark/>
          </w:tcPr>
          <w:p w14:paraId="49E9C97C" w14:textId="77777777" w:rsidR="005B2AEF" w:rsidRPr="00C06C5B" w:rsidRDefault="005B2AEF" w:rsidP="006A28EA">
            <w:pPr>
              <w:rPr>
                <w:sz w:val="16"/>
                <w:szCs w:val="16"/>
              </w:rPr>
            </w:pPr>
            <w:r w:rsidRPr="00C06C5B">
              <w:rPr>
                <w:sz w:val="16"/>
                <w:szCs w:val="16"/>
              </w:rPr>
              <w:t>0.00325</w:t>
            </w:r>
          </w:p>
        </w:tc>
        <w:tc>
          <w:tcPr>
            <w:tcW w:w="814" w:type="dxa"/>
            <w:hideMark/>
          </w:tcPr>
          <w:p w14:paraId="28E36AAC" w14:textId="77777777" w:rsidR="005B2AEF" w:rsidRPr="00C06C5B" w:rsidRDefault="005B2AEF" w:rsidP="006A28EA">
            <w:pPr>
              <w:rPr>
                <w:sz w:val="16"/>
                <w:szCs w:val="16"/>
              </w:rPr>
            </w:pPr>
            <w:r w:rsidRPr="00C06C5B">
              <w:rPr>
                <w:sz w:val="16"/>
                <w:szCs w:val="16"/>
              </w:rPr>
              <w:t>0.028</w:t>
            </w:r>
          </w:p>
        </w:tc>
        <w:tc>
          <w:tcPr>
            <w:tcW w:w="940" w:type="dxa"/>
            <w:noWrap/>
            <w:hideMark/>
          </w:tcPr>
          <w:p w14:paraId="37800D0B" w14:textId="77777777" w:rsidR="005B2AEF" w:rsidRPr="00C06C5B" w:rsidRDefault="005B2AEF" w:rsidP="006A28EA">
            <w:pPr>
              <w:rPr>
                <w:sz w:val="16"/>
                <w:szCs w:val="16"/>
              </w:rPr>
            </w:pPr>
            <w:r w:rsidRPr="00C06C5B">
              <w:rPr>
                <w:sz w:val="16"/>
                <w:szCs w:val="16"/>
              </w:rPr>
              <w:t>11.6</w:t>
            </w:r>
          </w:p>
        </w:tc>
        <w:tc>
          <w:tcPr>
            <w:tcW w:w="1118" w:type="dxa"/>
            <w:noWrap/>
            <w:hideMark/>
          </w:tcPr>
          <w:p w14:paraId="4681408D" w14:textId="77777777" w:rsidR="005B2AEF" w:rsidRPr="00C06C5B" w:rsidRDefault="005B2AEF" w:rsidP="006A28EA">
            <w:pPr>
              <w:rPr>
                <w:sz w:val="16"/>
                <w:szCs w:val="16"/>
              </w:rPr>
            </w:pPr>
            <w:r w:rsidRPr="00C06C5B">
              <w:rPr>
                <w:sz w:val="16"/>
                <w:szCs w:val="16"/>
              </w:rPr>
              <w:t>88.4</w:t>
            </w:r>
          </w:p>
        </w:tc>
      </w:tr>
      <w:tr w:rsidR="005B2AEF" w:rsidRPr="00C06C5B" w14:paraId="222A46F1" w14:textId="77777777" w:rsidTr="00EF267D">
        <w:trPr>
          <w:trHeight w:val="288"/>
        </w:trPr>
        <w:tc>
          <w:tcPr>
            <w:tcW w:w="866" w:type="dxa"/>
            <w:noWrap/>
            <w:hideMark/>
          </w:tcPr>
          <w:p w14:paraId="0C3EC5A4" w14:textId="77777777" w:rsidR="005B2AEF" w:rsidRPr="00C06C5B" w:rsidRDefault="005B2AEF" w:rsidP="006A28EA">
            <w:pPr>
              <w:rPr>
                <w:sz w:val="16"/>
                <w:szCs w:val="16"/>
              </w:rPr>
            </w:pPr>
            <w:r w:rsidRPr="00C06C5B">
              <w:rPr>
                <w:sz w:val="16"/>
                <w:szCs w:val="16"/>
              </w:rPr>
              <w:t>911</w:t>
            </w:r>
          </w:p>
        </w:tc>
        <w:tc>
          <w:tcPr>
            <w:tcW w:w="1441" w:type="dxa"/>
            <w:noWrap/>
            <w:hideMark/>
          </w:tcPr>
          <w:p w14:paraId="5F30CCAA" w14:textId="77777777" w:rsidR="005B2AEF" w:rsidRPr="00C06C5B" w:rsidRDefault="005B2AEF" w:rsidP="006A28EA">
            <w:pPr>
              <w:rPr>
                <w:sz w:val="16"/>
                <w:szCs w:val="16"/>
              </w:rPr>
            </w:pPr>
            <w:r w:rsidRPr="00C06C5B">
              <w:rPr>
                <w:sz w:val="16"/>
                <w:szCs w:val="16"/>
              </w:rPr>
              <w:t>A</w:t>
            </w:r>
          </w:p>
        </w:tc>
        <w:tc>
          <w:tcPr>
            <w:tcW w:w="1441" w:type="dxa"/>
            <w:noWrap/>
            <w:hideMark/>
          </w:tcPr>
          <w:p w14:paraId="6E28766A"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2153A67D" w14:textId="77777777" w:rsidR="005B2AEF" w:rsidRPr="00C06C5B" w:rsidRDefault="005B2AEF" w:rsidP="006A28EA">
            <w:pPr>
              <w:rPr>
                <w:sz w:val="16"/>
                <w:szCs w:val="16"/>
              </w:rPr>
            </w:pPr>
            <w:r w:rsidRPr="00C06C5B">
              <w:rPr>
                <w:sz w:val="16"/>
                <w:szCs w:val="16"/>
              </w:rPr>
              <w:t>0.0782</w:t>
            </w:r>
          </w:p>
        </w:tc>
        <w:tc>
          <w:tcPr>
            <w:tcW w:w="840" w:type="dxa"/>
            <w:noWrap/>
            <w:hideMark/>
          </w:tcPr>
          <w:p w14:paraId="2126C521" w14:textId="77777777" w:rsidR="005B2AEF" w:rsidRPr="00C06C5B" w:rsidRDefault="005B2AEF" w:rsidP="006A28EA">
            <w:pPr>
              <w:rPr>
                <w:sz w:val="16"/>
                <w:szCs w:val="16"/>
              </w:rPr>
            </w:pPr>
            <w:r w:rsidRPr="00C06C5B">
              <w:rPr>
                <w:sz w:val="16"/>
                <w:szCs w:val="16"/>
              </w:rPr>
              <w:t>0.07605</w:t>
            </w:r>
          </w:p>
        </w:tc>
        <w:tc>
          <w:tcPr>
            <w:tcW w:w="1029" w:type="dxa"/>
            <w:noWrap/>
            <w:hideMark/>
          </w:tcPr>
          <w:p w14:paraId="676553E9" w14:textId="77777777" w:rsidR="005B2AEF" w:rsidRPr="00C06C5B" w:rsidRDefault="005B2AEF" w:rsidP="006A28EA">
            <w:pPr>
              <w:rPr>
                <w:sz w:val="16"/>
                <w:szCs w:val="16"/>
              </w:rPr>
            </w:pPr>
            <w:r w:rsidRPr="00C06C5B">
              <w:rPr>
                <w:sz w:val="16"/>
                <w:szCs w:val="16"/>
              </w:rPr>
              <w:t>0.00215</w:t>
            </w:r>
          </w:p>
        </w:tc>
        <w:tc>
          <w:tcPr>
            <w:tcW w:w="814" w:type="dxa"/>
            <w:hideMark/>
          </w:tcPr>
          <w:p w14:paraId="3550F214" w14:textId="77777777" w:rsidR="005B2AEF" w:rsidRPr="00C06C5B" w:rsidRDefault="005B2AEF" w:rsidP="006A28EA">
            <w:pPr>
              <w:rPr>
                <w:sz w:val="16"/>
                <w:szCs w:val="16"/>
              </w:rPr>
            </w:pPr>
            <w:r w:rsidRPr="00C06C5B">
              <w:rPr>
                <w:sz w:val="16"/>
                <w:szCs w:val="16"/>
              </w:rPr>
              <w:t>0.037</w:t>
            </w:r>
          </w:p>
        </w:tc>
        <w:tc>
          <w:tcPr>
            <w:tcW w:w="940" w:type="dxa"/>
            <w:noWrap/>
            <w:hideMark/>
          </w:tcPr>
          <w:p w14:paraId="7D63BA56" w14:textId="77777777" w:rsidR="005B2AEF" w:rsidRPr="00C06C5B" w:rsidRDefault="005B2AEF" w:rsidP="006A28EA">
            <w:pPr>
              <w:rPr>
                <w:sz w:val="16"/>
                <w:szCs w:val="16"/>
              </w:rPr>
            </w:pPr>
            <w:r w:rsidRPr="00C06C5B">
              <w:rPr>
                <w:sz w:val="16"/>
                <w:szCs w:val="16"/>
              </w:rPr>
              <w:t>5.8</w:t>
            </w:r>
          </w:p>
        </w:tc>
        <w:tc>
          <w:tcPr>
            <w:tcW w:w="1118" w:type="dxa"/>
            <w:noWrap/>
            <w:hideMark/>
          </w:tcPr>
          <w:p w14:paraId="75F0639C" w14:textId="77777777" w:rsidR="005B2AEF" w:rsidRPr="00C06C5B" w:rsidRDefault="005B2AEF" w:rsidP="006A28EA">
            <w:pPr>
              <w:rPr>
                <w:sz w:val="16"/>
                <w:szCs w:val="16"/>
              </w:rPr>
            </w:pPr>
            <w:r w:rsidRPr="00C06C5B">
              <w:rPr>
                <w:sz w:val="16"/>
                <w:szCs w:val="16"/>
              </w:rPr>
              <w:t>94.2</w:t>
            </w:r>
          </w:p>
        </w:tc>
      </w:tr>
      <w:tr w:rsidR="005B2AEF" w:rsidRPr="00C06C5B" w14:paraId="2FB87568" w14:textId="77777777" w:rsidTr="00EF267D">
        <w:trPr>
          <w:trHeight w:val="288"/>
        </w:trPr>
        <w:tc>
          <w:tcPr>
            <w:tcW w:w="866" w:type="dxa"/>
            <w:noWrap/>
            <w:hideMark/>
          </w:tcPr>
          <w:p w14:paraId="4AF05B59" w14:textId="77777777" w:rsidR="005B2AEF" w:rsidRPr="00C06C5B" w:rsidRDefault="005B2AEF" w:rsidP="006A28EA">
            <w:pPr>
              <w:rPr>
                <w:sz w:val="16"/>
                <w:szCs w:val="16"/>
              </w:rPr>
            </w:pPr>
            <w:r w:rsidRPr="00C06C5B">
              <w:rPr>
                <w:sz w:val="16"/>
                <w:szCs w:val="16"/>
              </w:rPr>
              <w:t>911</w:t>
            </w:r>
          </w:p>
        </w:tc>
        <w:tc>
          <w:tcPr>
            <w:tcW w:w="1441" w:type="dxa"/>
            <w:noWrap/>
            <w:hideMark/>
          </w:tcPr>
          <w:p w14:paraId="01ED5055" w14:textId="77777777" w:rsidR="005B2AEF" w:rsidRPr="00C06C5B" w:rsidRDefault="005B2AEF" w:rsidP="006A28EA">
            <w:pPr>
              <w:rPr>
                <w:sz w:val="16"/>
                <w:szCs w:val="16"/>
              </w:rPr>
            </w:pPr>
            <w:r w:rsidRPr="00C06C5B">
              <w:rPr>
                <w:sz w:val="16"/>
                <w:szCs w:val="16"/>
              </w:rPr>
              <w:t>B</w:t>
            </w:r>
          </w:p>
        </w:tc>
        <w:tc>
          <w:tcPr>
            <w:tcW w:w="1441" w:type="dxa"/>
            <w:noWrap/>
            <w:hideMark/>
          </w:tcPr>
          <w:p w14:paraId="082F8F0B"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238F5B63" w14:textId="77777777" w:rsidR="005B2AEF" w:rsidRPr="00C06C5B" w:rsidRDefault="005B2AEF" w:rsidP="006A28EA">
            <w:pPr>
              <w:rPr>
                <w:sz w:val="16"/>
                <w:szCs w:val="16"/>
              </w:rPr>
            </w:pPr>
            <w:r w:rsidRPr="00C06C5B">
              <w:rPr>
                <w:sz w:val="16"/>
                <w:szCs w:val="16"/>
              </w:rPr>
              <w:t>0.0797</w:t>
            </w:r>
          </w:p>
        </w:tc>
        <w:tc>
          <w:tcPr>
            <w:tcW w:w="840" w:type="dxa"/>
            <w:noWrap/>
            <w:hideMark/>
          </w:tcPr>
          <w:p w14:paraId="4DB1ACE3" w14:textId="77777777" w:rsidR="005B2AEF" w:rsidRPr="00C06C5B" w:rsidRDefault="005B2AEF" w:rsidP="006A28EA">
            <w:pPr>
              <w:rPr>
                <w:sz w:val="16"/>
                <w:szCs w:val="16"/>
              </w:rPr>
            </w:pPr>
            <w:r w:rsidRPr="00C06C5B">
              <w:rPr>
                <w:sz w:val="16"/>
                <w:szCs w:val="16"/>
              </w:rPr>
              <w:t>0.07605</w:t>
            </w:r>
          </w:p>
        </w:tc>
        <w:tc>
          <w:tcPr>
            <w:tcW w:w="1029" w:type="dxa"/>
            <w:noWrap/>
            <w:hideMark/>
          </w:tcPr>
          <w:p w14:paraId="34425971" w14:textId="77777777" w:rsidR="005B2AEF" w:rsidRPr="00C06C5B" w:rsidRDefault="005B2AEF" w:rsidP="006A28EA">
            <w:pPr>
              <w:rPr>
                <w:sz w:val="16"/>
                <w:szCs w:val="16"/>
              </w:rPr>
            </w:pPr>
            <w:r w:rsidRPr="00C06C5B">
              <w:rPr>
                <w:sz w:val="16"/>
                <w:szCs w:val="16"/>
              </w:rPr>
              <w:t>0.00365</w:t>
            </w:r>
          </w:p>
        </w:tc>
        <w:tc>
          <w:tcPr>
            <w:tcW w:w="814" w:type="dxa"/>
            <w:hideMark/>
          </w:tcPr>
          <w:p w14:paraId="706E2574" w14:textId="77777777" w:rsidR="005B2AEF" w:rsidRPr="00C06C5B" w:rsidRDefault="005B2AEF" w:rsidP="006A28EA">
            <w:pPr>
              <w:rPr>
                <w:sz w:val="16"/>
                <w:szCs w:val="16"/>
              </w:rPr>
            </w:pPr>
            <w:r w:rsidRPr="00C06C5B">
              <w:rPr>
                <w:sz w:val="16"/>
                <w:szCs w:val="16"/>
              </w:rPr>
              <w:t>0.0561</w:t>
            </w:r>
          </w:p>
        </w:tc>
        <w:tc>
          <w:tcPr>
            <w:tcW w:w="940" w:type="dxa"/>
            <w:noWrap/>
            <w:hideMark/>
          </w:tcPr>
          <w:p w14:paraId="4C9FD870" w14:textId="77777777" w:rsidR="005B2AEF" w:rsidRPr="00C06C5B" w:rsidRDefault="005B2AEF" w:rsidP="006A28EA">
            <w:pPr>
              <w:rPr>
                <w:sz w:val="16"/>
                <w:szCs w:val="16"/>
              </w:rPr>
            </w:pPr>
            <w:r w:rsidRPr="00C06C5B">
              <w:rPr>
                <w:sz w:val="16"/>
                <w:szCs w:val="16"/>
              </w:rPr>
              <w:t>6.5</w:t>
            </w:r>
          </w:p>
        </w:tc>
        <w:tc>
          <w:tcPr>
            <w:tcW w:w="1118" w:type="dxa"/>
            <w:noWrap/>
            <w:hideMark/>
          </w:tcPr>
          <w:p w14:paraId="2B3F1FEC" w14:textId="77777777" w:rsidR="005B2AEF" w:rsidRPr="00C06C5B" w:rsidRDefault="005B2AEF" w:rsidP="006A28EA">
            <w:pPr>
              <w:rPr>
                <w:sz w:val="16"/>
                <w:szCs w:val="16"/>
              </w:rPr>
            </w:pPr>
            <w:r w:rsidRPr="00C06C5B">
              <w:rPr>
                <w:sz w:val="16"/>
                <w:szCs w:val="16"/>
              </w:rPr>
              <w:t>93.5</w:t>
            </w:r>
          </w:p>
        </w:tc>
      </w:tr>
      <w:tr w:rsidR="005B2AEF" w:rsidRPr="00C06C5B" w14:paraId="67E4A297" w14:textId="77777777" w:rsidTr="00EF267D">
        <w:trPr>
          <w:trHeight w:val="288"/>
        </w:trPr>
        <w:tc>
          <w:tcPr>
            <w:tcW w:w="866" w:type="dxa"/>
            <w:noWrap/>
            <w:hideMark/>
          </w:tcPr>
          <w:p w14:paraId="527CD3FF" w14:textId="77777777" w:rsidR="005B2AEF" w:rsidRPr="00C06C5B" w:rsidRDefault="005B2AEF" w:rsidP="006A28EA">
            <w:pPr>
              <w:rPr>
                <w:sz w:val="16"/>
                <w:szCs w:val="16"/>
              </w:rPr>
            </w:pPr>
            <w:r w:rsidRPr="00C06C5B">
              <w:rPr>
                <w:sz w:val="16"/>
                <w:szCs w:val="16"/>
              </w:rPr>
              <w:t>911</w:t>
            </w:r>
          </w:p>
        </w:tc>
        <w:tc>
          <w:tcPr>
            <w:tcW w:w="1441" w:type="dxa"/>
            <w:noWrap/>
            <w:hideMark/>
          </w:tcPr>
          <w:p w14:paraId="19DDC6D7" w14:textId="77777777" w:rsidR="005B2AEF" w:rsidRPr="00C06C5B" w:rsidRDefault="005B2AEF" w:rsidP="006A28EA">
            <w:pPr>
              <w:rPr>
                <w:sz w:val="16"/>
                <w:szCs w:val="16"/>
              </w:rPr>
            </w:pPr>
            <w:r w:rsidRPr="00C06C5B">
              <w:rPr>
                <w:sz w:val="16"/>
                <w:szCs w:val="16"/>
              </w:rPr>
              <w:t>C</w:t>
            </w:r>
          </w:p>
        </w:tc>
        <w:tc>
          <w:tcPr>
            <w:tcW w:w="1441" w:type="dxa"/>
            <w:noWrap/>
            <w:hideMark/>
          </w:tcPr>
          <w:p w14:paraId="6C21DA7A"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69C7793F" w14:textId="77777777" w:rsidR="005B2AEF" w:rsidRPr="00C06C5B" w:rsidRDefault="005B2AEF" w:rsidP="006A28EA">
            <w:pPr>
              <w:rPr>
                <w:sz w:val="16"/>
                <w:szCs w:val="16"/>
              </w:rPr>
            </w:pPr>
            <w:r w:rsidRPr="00C06C5B">
              <w:rPr>
                <w:sz w:val="16"/>
                <w:szCs w:val="16"/>
              </w:rPr>
              <w:t>0.0815</w:t>
            </w:r>
          </w:p>
        </w:tc>
        <w:tc>
          <w:tcPr>
            <w:tcW w:w="840" w:type="dxa"/>
            <w:noWrap/>
            <w:hideMark/>
          </w:tcPr>
          <w:p w14:paraId="24835AB4" w14:textId="77777777" w:rsidR="005B2AEF" w:rsidRPr="00C06C5B" w:rsidRDefault="005B2AEF" w:rsidP="006A28EA">
            <w:pPr>
              <w:rPr>
                <w:sz w:val="16"/>
                <w:szCs w:val="16"/>
              </w:rPr>
            </w:pPr>
            <w:r w:rsidRPr="00C06C5B">
              <w:rPr>
                <w:sz w:val="16"/>
                <w:szCs w:val="16"/>
              </w:rPr>
              <w:t>0.07605</w:t>
            </w:r>
          </w:p>
        </w:tc>
        <w:tc>
          <w:tcPr>
            <w:tcW w:w="1029" w:type="dxa"/>
            <w:noWrap/>
            <w:hideMark/>
          </w:tcPr>
          <w:p w14:paraId="5E3B65AF" w14:textId="77777777" w:rsidR="005B2AEF" w:rsidRPr="00C06C5B" w:rsidRDefault="005B2AEF" w:rsidP="006A28EA">
            <w:pPr>
              <w:rPr>
                <w:sz w:val="16"/>
                <w:szCs w:val="16"/>
              </w:rPr>
            </w:pPr>
            <w:r w:rsidRPr="00C06C5B">
              <w:rPr>
                <w:sz w:val="16"/>
                <w:szCs w:val="16"/>
              </w:rPr>
              <w:t>0.00545</w:t>
            </w:r>
          </w:p>
        </w:tc>
        <w:tc>
          <w:tcPr>
            <w:tcW w:w="814" w:type="dxa"/>
            <w:hideMark/>
          </w:tcPr>
          <w:p w14:paraId="27B8D08E" w14:textId="77777777" w:rsidR="005B2AEF" w:rsidRPr="00C06C5B" w:rsidRDefault="005B2AEF" w:rsidP="006A28EA">
            <w:pPr>
              <w:rPr>
                <w:sz w:val="16"/>
                <w:szCs w:val="16"/>
              </w:rPr>
            </w:pPr>
            <w:r w:rsidRPr="00C06C5B">
              <w:rPr>
                <w:sz w:val="16"/>
                <w:szCs w:val="16"/>
              </w:rPr>
              <w:t>0.0751</w:t>
            </w:r>
          </w:p>
        </w:tc>
        <w:tc>
          <w:tcPr>
            <w:tcW w:w="940" w:type="dxa"/>
            <w:noWrap/>
            <w:hideMark/>
          </w:tcPr>
          <w:p w14:paraId="7825933A" w14:textId="77777777" w:rsidR="005B2AEF" w:rsidRPr="00C06C5B" w:rsidRDefault="005B2AEF" w:rsidP="006A28EA">
            <w:pPr>
              <w:rPr>
                <w:sz w:val="16"/>
                <w:szCs w:val="16"/>
              </w:rPr>
            </w:pPr>
            <w:r w:rsidRPr="00C06C5B">
              <w:rPr>
                <w:sz w:val="16"/>
                <w:szCs w:val="16"/>
              </w:rPr>
              <w:t>7.3</w:t>
            </w:r>
          </w:p>
        </w:tc>
        <w:tc>
          <w:tcPr>
            <w:tcW w:w="1118" w:type="dxa"/>
            <w:noWrap/>
            <w:hideMark/>
          </w:tcPr>
          <w:p w14:paraId="548E0863" w14:textId="77777777" w:rsidR="005B2AEF" w:rsidRPr="00C06C5B" w:rsidRDefault="005B2AEF" w:rsidP="006A28EA">
            <w:pPr>
              <w:rPr>
                <w:sz w:val="16"/>
                <w:szCs w:val="16"/>
              </w:rPr>
            </w:pPr>
            <w:r w:rsidRPr="00C06C5B">
              <w:rPr>
                <w:sz w:val="16"/>
                <w:szCs w:val="16"/>
              </w:rPr>
              <w:t>92.7</w:t>
            </w:r>
          </w:p>
        </w:tc>
      </w:tr>
      <w:tr w:rsidR="005B2AEF" w:rsidRPr="00C06C5B" w14:paraId="66B02936" w14:textId="77777777" w:rsidTr="00EF267D">
        <w:trPr>
          <w:trHeight w:val="288"/>
        </w:trPr>
        <w:tc>
          <w:tcPr>
            <w:tcW w:w="866" w:type="dxa"/>
            <w:noWrap/>
            <w:hideMark/>
          </w:tcPr>
          <w:p w14:paraId="493E78E2" w14:textId="77777777" w:rsidR="005B2AEF" w:rsidRPr="00C06C5B" w:rsidRDefault="005B2AEF" w:rsidP="006A28EA">
            <w:pPr>
              <w:rPr>
                <w:sz w:val="16"/>
                <w:szCs w:val="16"/>
              </w:rPr>
            </w:pPr>
            <w:r w:rsidRPr="00C06C5B">
              <w:rPr>
                <w:sz w:val="16"/>
                <w:szCs w:val="16"/>
              </w:rPr>
              <w:t>912</w:t>
            </w:r>
          </w:p>
        </w:tc>
        <w:tc>
          <w:tcPr>
            <w:tcW w:w="1441" w:type="dxa"/>
            <w:noWrap/>
            <w:hideMark/>
          </w:tcPr>
          <w:p w14:paraId="7CB063DE" w14:textId="77777777" w:rsidR="005B2AEF" w:rsidRPr="00C06C5B" w:rsidRDefault="005B2AEF" w:rsidP="006A28EA">
            <w:pPr>
              <w:rPr>
                <w:sz w:val="16"/>
                <w:szCs w:val="16"/>
              </w:rPr>
            </w:pPr>
            <w:r w:rsidRPr="00C06C5B">
              <w:rPr>
                <w:sz w:val="16"/>
                <w:szCs w:val="16"/>
              </w:rPr>
              <w:t>A</w:t>
            </w:r>
          </w:p>
        </w:tc>
        <w:tc>
          <w:tcPr>
            <w:tcW w:w="1441" w:type="dxa"/>
            <w:noWrap/>
            <w:hideMark/>
          </w:tcPr>
          <w:p w14:paraId="15F43FD3"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56414503" w14:textId="77777777" w:rsidR="005B2AEF" w:rsidRPr="00C06C5B" w:rsidRDefault="005B2AEF" w:rsidP="006A28EA">
            <w:pPr>
              <w:rPr>
                <w:sz w:val="16"/>
                <w:szCs w:val="16"/>
              </w:rPr>
            </w:pPr>
            <w:r w:rsidRPr="00C06C5B">
              <w:rPr>
                <w:sz w:val="16"/>
                <w:szCs w:val="16"/>
              </w:rPr>
              <w:t>0.0789</w:t>
            </w:r>
          </w:p>
        </w:tc>
        <w:tc>
          <w:tcPr>
            <w:tcW w:w="840" w:type="dxa"/>
            <w:noWrap/>
            <w:hideMark/>
          </w:tcPr>
          <w:p w14:paraId="2101693F" w14:textId="77777777" w:rsidR="005B2AEF" w:rsidRPr="00C06C5B" w:rsidRDefault="005B2AEF" w:rsidP="006A28EA">
            <w:pPr>
              <w:rPr>
                <w:sz w:val="16"/>
                <w:szCs w:val="16"/>
              </w:rPr>
            </w:pPr>
            <w:r w:rsidRPr="00C06C5B">
              <w:rPr>
                <w:sz w:val="16"/>
                <w:szCs w:val="16"/>
              </w:rPr>
              <w:t>0.07605</w:t>
            </w:r>
          </w:p>
        </w:tc>
        <w:tc>
          <w:tcPr>
            <w:tcW w:w="1029" w:type="dxa"/>
            <w:noWrap/>
            <w:hideMark/>
          </w:tcPr>
          <w:p w14:paraId="4E2F519B" w14:textId="77777777" w:rsidR="005B2AEF" w:rsidRPr="00C06C5B" w:rsidRDefault="005B2AEF" w:rsidP="006A28EA">
            <w:pPr>
              <w:rPr>
                <w:sz w:val="16"/>
                <w:szCs w:val="16"/>
              </w:rPr>
            </w:pPr>
            <w:r w:rsidRPr="00C06C5B">
              <w:rPr>
                <w:sz w:val="16"/>
                <w:szCs w:val="16"/>
              </w:rPr>
              <w:t>0.00285</w:t>
            </w:r>
          </w:p>
        </w:tc>
        <w:tc>
          <w:tcPr>
            <w:tcW w:w="814" w:type="dxa"/>
            <w:hideMark/>
          </w:tcPr>
          <w:p w14:paraId="085A783C" w14:textId="77777777" w:rsidR="005B2AEF" w:rsidRPr="00C06C5B" w:rsidRDefault="005B2AEF" w:rsidP="006A28EA">
            <w:pPr>
              <w:rPr>
                <w:sz w:val="16"/>
                <w:szCs w:val="16"/>
              </w:rPr>
            </w:pPr>
            <w:r w:rsidRPr="00C06C5B">
              <w:rPr>
                <w:sz w:val="16"/>
                <w:szCs w:val="16"/>
              </w:rPr>
              <w:t>0.0497</w:t>
            </w:r>
          </w:p>
        </w:tc>
        <w:tc>
          <w:tcPr>
            <w:tcW w:w="940" w:type="dxa"/>
            <w:noWrap/>
            <w:hideMark/>
          </w:tcPr>
          <w:p w14:paraId="11C34FDF" w14:textId="77777777" w:rsidR="005B2AEF" w:rsidRPr="00C06C5B" w:rsidRDefault="005B2AEF" w:rsidP="006A28EA">
            <w:pPr>
              <w:rPr>
                <w:sz w:val="16"/>
                <w:szCs w:val="16"/>
              </w:rPr>
            </w:pPr>
            <w:r w:rsidRPr="00C06C5B">
              <w:rPr>
                <w:sz w:val="16"/>
                <w:szCs w:val="16"/>
              </w:rPr>
              <w:t>5.7</w:t>
            </w:r>
          </w:p>
        </w:tc>
        <w:tc>
          <w:tcPr>
            <w:tcW w:w="1118" w:type="dxa"/>
            <w:noWrap/>
            <w:hideMark/>
          </w:tcPr>
          <w:p w14:paraId="0CDBC8B9" w14:textId="77777777" w:rsidR="005B2AEF" w:rsidRPr="00C06C5B" w:rsidRDefault="005B2AEF" w:rsidP="006A28EA">
            <w:pPr>
              <w:rPr>
                <w:sz w:val="16"/>
                <w:szCs w:val="16"/>
              </w:rPr>
            </w:pPr>
            <w:r w:rsidRPr="00C06C5B">
              <w:rPr>
                <w:sz w:val="16"/>
                <w:szCs w:val="16"/>
              </w:rPr>
              <w:t>94.3</w:t>
            </w:r>
          </w:p>
        </w:tc>
      </w:tr>
      <w:tr w:rsidR="005B2AEF" w:rsidRPr="00C06C5B" w14:paraId="745B274B" w14:textId="77777777" w:rsidTr="00EF267D">
        <w:trPr>
          <w:trHeight w:val="288"/>
        </w:trPr>
        <w:tc>
          <w:tcPr>
            <w:tcW w:w="866" w:type="dxa"/>
            <w:noWrap/>
            <w:hideMark/>
          </w:tcPr>
          <w:p w14:paraId="0F29EBD0" w14:textId="77777777" w:rsidR="005B2AEF" w:rsidRPr="00C06C5B" w:rsidRDefault="005B2AEF" w:rsidP="006A28EA">
            <w:pPr>
              <w:rPr>
                <w:sz w:val="16"/>
                <w:szCs w:val="16"/>
              </w:rPr>
            </w:pPr>
            <w:r w:rsidRPr="00C06C5B">
              <w:rPr>
                <w:sz w:val="16"/>
                <w:szCs w:val="16"/>
              </w:rPr>
              <w:t>912</w:t>
            </w:r>
          </w:p>
        </w:tc>
        <w:tc>
          <w:tcPr>
            <w:tcW w:w="1441" w:type="dxa"/>
            <w:noWrap/>
            <w:hideMark/>
          </w:tcPr>
          <w:p w14:paraId="56485351" w14:textId="77777777" w:rsidR="005B2AEF" w:rsidRPr="00C06C5B" w:rsidRDefault="005B2AEF" w:rsidP="006A28EA">
            <w:pPr>
              <w:rPr>
                <w:sz w:val="16"/>
                <w:szCs w:val="16"/>
              </w:rPr>
            </w:pPr>
            <w:r w:rsidRPr="00C06C5B">
              <w:rPr>
                <w:sz w:val="16"/>
                <w:szCs w:val="16"/>
              </w:rPr>
              <w:t>B</w:t>
            </w:r>
          </w:p>
        </w:tc>
        <w:tc>
          <w:tcPr>
            <w:tcW w:w="1441" w:type="dxa"/>
            <w:noWrap/>
            <w:hideMark/>
          </w:tcPr>
          <w:p w14:paraId="2FB13294"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3BEE1DAD" w14:textId="77777777" w:rsidR="005B2AEF" w:rsidRPr="00C06C5B" w:rsidRDefault="005B2AEF" w:rsidP="006A28EA">
            <w:pPr>
              <w:rPr>
                <w:sz w:val="16"/>
                <w:szCs w:val="16"/>
              </w:rPr>
            </w:pPr>
            <w:r w:rsidRPr="00C06C5B">
              <w:rPr>
                <w:sz w:val="16"/>
                <w:szCs w:val="16"/>
              </w:rPr>
              <w:t>0.0817</w:t>
            </w:r>
          </w:p>
        </w:tc>
        <w:tc>
          <w:tcPr>
            <w:tcW w:w="840" w:type="dxa"/>
            <w:noWrap/>
            <w:hideMark/>
          </w:tcPr>
          <w:p w14:paraId="38F53B62" w14:textId="77777777" w:rsidR="005B2AEF" w:rsidRPr="00C06C5B" w:rsidRDefault="005B2AEF" w:rsidP="006A28EA">
            <w:pPr>
              <w:rPr>
                <w:sz w:val="16"/>
                <w:szCs w:val="16"/>
              </w:rPr>
            </w:pPr>
            <w:r w:rsidRPr="00C06C5B">
              <w:rPr>
                <w:sz w:val="16"/>
                <w:szCs w:val="16"/>
              </w:rPr>
              <w:t>0.07605</w:t>
            </w:r>
          </w:p>
        </w:tc>
        <w:tc>
          <w:tcPr>
            <w:tcW w:w="1029" w:type="dxa"/>
            <w:noWrap/>
            <w:hideMark/>
          </w:tcPr>
          <w:p w14:paraId="32F3E7A8" w14:textId="77777777" w:rsidR="005B2AEF" w:rsidRPr="00C06C5B" w:rsidRDefault="005B2AEF" w:rsidP="006A28EA">
            <w:pPr>
              <w:rPr>
                <w:sz w:val="16"/>
                <w:szCs w:val="16"/>
              </w:rPr>
            </w:pPr>
            <w:r w:rsidRPr="00C06C5B">
              <w:rPr>
                <w:sz w:val="16"/>
                <w:szCs w:val="16"/>
              </w:rPr>
              <w:t>0.00565</w:t>
            </w:r>
          </w:p>
        </w:tc>
        <w:tc>
          <w:tcPr>
            <w:tcW w:w="814" w:type="dxa"/>
            <w:hideMark/>
          </w:tcPr>
          <w:p w14:paraId="520AF5B1" w14:textId="77777777" w:rsidR="005B2AEF" w:rsidRPr="00C06C5B" w:rsidRDefault="005B2AEF" w:rsidP="006A28EA">
            <w:pPr>
              <w:rPr>
                <w:sz w:val="16"/>
                <w:szCs w:val="16"/>
              </w:rPr>
            </w:pPr>
            <w:r w:rsidRPr="00C06C5B">
              <w:rPr>
                <w:sz w:val="16"/>
                <w:szCs w:val="16"/>
              </w:rPr>
              <w:t>0.0789</w:t>
            </w:r>
          </w:p>
        </w:tc>
        <w:tc>
          <w:tcPr>
            <w:tcW w:w="940" w:type="dxa"/>
            <w:noWrap/>
            <w:hideMark/>
          </w:tcPr>
          <w:p w14:paraId="09806317" w14:textId="77777777" w:rsidR="005B2AEF" w:rsidRPr="00C06C5B" w:rsidRDefault="005B2AEF" w:rsidP="006A28EA">
            <w:pPr>
              <w:rPr>
                <w:sz w:val="16"/>
                <w:szCs w:val="16"/>
              </w:rPr>
            </w:pPr>
            <w:r w:rsidRPr="00C06C5B">
              <w:rPr>
                <w:sz w:val="16"/>
                <w:szCs w:val="16"/>
              </w:rPr>
              <w:t>7.2</w:t>
            </w:r>
          </w:p>
        </w:tc>
        <w:tc>
          <w:tcPr>
            <w:tcW w:w="1118" w:type="dxa"/>
            <w:noWrap/>
            <w:hideMark/>
          </w:tcPr>
          <w:p w14:paraId="1D663064" w14:textId="77777777" w:rsidR="005B2AEF" w:rsidRPr="00C06C5B" w:rsidRDefault="005B2AEF" w:rsidP="006A28EA">
            <w:pPr>
              <w:rPr>
                <w:sz w:val="16"/>
                <w:szCs w:val="16"/>
              </w:rPr>
            </w:pPr>
            <w:r w:rsidRPr="00C06C5B">
              <w:rPr>
                <w:sz w:val="16"/>
                <w:szCs w:val="16"/>
              </w:rPr>
              <w:t>92.8</w:t>
            </w:r>
          </w:p>
        </w:tc>
      </w:tr>
      <w:tr w:rsidR="005B2AEF" w:rsidRPr="00C06C5B" w14:paraId="09538AF8" w14:textId="77777777" w:rsidTr="00EF267D">
        <w:trPr>
          <w:trHeight w:val="288"/>
        </w:trPr>
        <w:tc>
          <w:tcPr>
            <w:tcW w:w="866" w:type="dxa"/>
            <w:noWrap/>
            <w:hideMark/>
          </w:tcPr>
          <w:p w14:paraId="67FF6693" w14:textId="77777777" w:rsidR="005B2AEF" w:rsidRPr="00C06C5B" w:rsidRDefault="005B2AEF" w:rsidP="006A28EA">
            <w:pPr>
              <w:rPr>
                <w:sz w:val="16"/>
                <w:szCs w:val="16"/>
              </w:rPr>
            </w:pPr>
            <w:r w:rsidRPr="00C06C5B">
              <w:rPr>
                <w:sz w:val="16"/>
                <w:szCs w:val="16"/>
              </w:rPr>
              <w:t>912</w:t>
            </w:r>
          </w:p>
        </w:tc>
        <w:tc>
          <w:tcPr>
            <w:tcW w:w="1441" w:type="dxa"/>
            <w:noWrap/>
            <w:hideMark/>
          </w:tcPr>
          <w:p w14:paraId="4C0EF8D5" w14:textId="77777777" w:rsidR="005B2AEF" w:rsidRPr="00C06C5B" w:rsidRDefault="005B2AEF" w:rsidP="006A28EA">
            <w:pPr>
              <w:rPr>
                <w:sz w:val="16"/>
                <w:szCs w:val="16"/>
              </w:rPr>
            </w:pPr>
            <w:r w:rsidRPr="00C06C5B">
              <w:rPr>
                <w:sz w:val="16"/>
                <w:szCs w:val="16"/>
              </w:rPr>
              <w:t>C</w:t>
            </w:r>
          </w:p>
        </w:tc>
        <w:tc>
          <w:tcPr>
            <w:tcW w:w="1441" w:type="dxa"/>
            <w:noWrap/>
            <w:hideMark/>
          </w:tcPr>
          <w:p w14:paraId="756CDEA3"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6CA61C8E" w14:textId="77777777" w:rsidR="005B2AEF" w:rsidRPr="00C06C5B" w:rsidRDefault="005B2AEF" w:rsidP="006A28EA">
            <w:pPr>
              <w:rPr>
                <w:sz w:val="16"/>
                <w:szCs w:val="16"/>
              </w:rPr>
            </w:pPr>
            <w:r w:rsidRPr="00C06C5B">
              <w:rPr>
                <w:sz w:val="16"/>
                <w:szCs w:val="16"/>
              </w:rPr>
              <w:t>0.0851</w:t>
            </w:r>
          </w:p>
        </w:tc>
        <w:tc>
          <w:tcPr>
            <w:tcW w:w="840" w:type="dxa"/>
            <w:noWrap/>
            <w:hideMark/>
          </w:tcPr>
          <w:p w14:paraId="3BA271D7" w14:textId="77777777" w:rsidR="005B2AEF" w:rsidRPr="00C06C5B" w:rsidRDefault="005B2AEF" w:rsidP="006A28EA">
            <w:pPr>
              <w:rPr>
                <w:sz w:val="16"/>
                <w:szCs w:val="16"/>
              </w:rPr>
            </w:pPr>
            <w:r w:rsidRPr="00C06C5B">
              <w:rPr>
                <w:sz w:val="16"/>
                <w:szCs w:val="16"/>
              </w:rPr>
              <w:t>0.07605</w:t>
            </w:r>
          </w:p>
        </w:tc>
        <w:tc>
          <w:tcPr>
            <w:tcW w:w="1029" w:type="dxa"/>
            <w:noWrap/>
            <w:hideMark/>
          </w:tcPr>
          <w:p w14:paraId="61F6217E" w14:textId="77777777" w:rsidR="005B2AEF" w:rsidRPr="00C06C5B" w:rsidRDefault="005B2AEF" w:rsidP="006A28EA">
            <w:pPr>
              <w:rPr>
                <w:sz w:val="16"/>
                <w:szCs w:val="16"/>
              </w:rPr>
            </w:pPr>
            <w:r w:rsidRPr="00C06C5B">
              <w:rPr>
                <w:sz w:val="16"/>
                <w:szCs w:val="16"/>
              </w:rPr>
              <w:t>0.00905</w:t>
            </w:r>
          </w:p>
        </w:tc>
        <w:tc>
          <w:tcPr>
            <w:tcW w:w="814" w:type="dxa"/>
            <w:hideMark/>
          </w:tcPr>
          <w:p w14:paraId="3A6FB731" w14:textId="77777777" w:rsidR="005B2AEF" w:rsidRPr="00C06C5B" w:rsidRDefault="005B2AEF" w:rsidP="006A28EA">
            <w:pPr>
              <w:rPr>
                <w:sz w:val="16"/>
                <w:szCs w:val="16"/>
              </w:rPr>
            </w:pPr>
            <w:r w:rsidRPr="00C06C5B">
              <w:rPr>
                <w:sz w:val="16"/>
                <w:szCs w:val="16"/>
              </w:rPr>
              <w:t>0.0873</w:t>
            </w:r>
          </w:p>
        </w:tc>
        <w:tc>
          <w:tcPr>
            <w:tcW w:w="940" w:type="dxa"/>
            <w:noWrap/>
            <w:hideMark/>
          </w:tcPr>
          <w:p w14:paraId="6AD39329" w14:textId="77777777" w:rsidR="005B2AEF" w:rsidRPr="00C06C5B" w:rsidRDefault="005B2AEF" w:rsidP="006A28EA">
            <w:pPr>
              <w:rPr>
                <w:sz w:val="16"/>
                <w:szCs w:val="16"/>
              </w:rPr>
            </w:pPr>
            <w:r w:rsidRPr="00C06C5B">
              <w:rPr>
                <w:sz w:val="16"/>
                <w:szCs w:val="16"/>
              </w:rPr>
              <w:t>10.4</w:t>
            </w:r>
          </w:p>
        </w:tc>
        <w:tc>
          <w:tcPr>
            <w:tcW w:w="1118" w:type="dxa"/>
            <w:noWrap/>
            <w:hideMark/>
          </w:tcPr>
          <w:p w14:paraId="51C18D38" w14:textId="77777777" w:rsidR="005B2AEF" w:rsidRPr="00C06C5B" w:rsidRDefault="005B2AEF" w:rsidP="006A28EA">
            <w:pPr>
              <w:rPr>
                <w:sz w:val="16"/>
                <w:szCs w:val="16"/>
              </w:rPr>
            </w:pPr>
            <w:r w:rsidRPr="00C06C5B">
              <w:rPr>
                <w:sz w:val="16"/>
                <w:szCs w:val="16"/>
              </w:rPr>
              <w:t>89.6</w:t>
            </w:r>
          </w:p>
        </w:tc>
      </w:tr>
      <w:tr w:rsidR="005B2AEF" w:rsidRPr="00C06C5B" w14:paraId="33DC93E3" w14:textId="77777777" w:rsidTr="00EF267D">
        <w:trPr>
          <w:trHeight w:val="288"/>
        </w:trPr>
        <w:tc>
          <w:tcPr>
            <w:tcW w:w="866" w:type="dxa"/>
            <w:noWrap/>
            <w:hideMark/>
          </w:tcPr>
          <w:p w14:paraId="6506F59A" w14:textId="77777777" w:rsidR="005B2AEF" w:rsidRPr="00C06C5B" w:rsidRDefault="005B2AEF" w:rsidP="006A28EA">
            <w:pPr>
              <w:rPr>
                <w:sz w:val="16"/>
                <w:szCs w:val="16"/>
              </w:rPr>
            </w:pPr>
            <w:r w:rsidRPr="00C06C5B">
              <w:rPr>
                <w:sz w:val="16"/>
                <w:szCs w:val="16"/>
              </w:rPr>
              <w:t>913</w:t>
            </w:r>
          </w:p>
        </w:tc>
        <w:tc>
          <w:tcPr>
            <w:tcW w:w="1441" w:type="dxa"/>
            <w:noWrap/>
            <w:hideMark/>
          </w:tcPr>
          <w:p w14:paraId="570906E9" w14:textId="77777777" w:rsidR="005B2AEF" w:rsidRPr="00C06C5B" w:rsidRDefault="005B2AEF" w:rsidP="006A28EA">
            <w:pPr>
              <w:rPr>
                <w:sz w:val="16"/>
                <w:szCs w:val="16"/>
              </w:rPr>
            </w:pPr>
            <w:r w:rsidRPr="00C06C5B">
              <w:rPr>
                <w:sz w:val="16"/>
                <w:szCs w:val="16"/>
              </w:rPr>
              <w:t>A</w:t>
            </w:r>
          </w:p>
        </w:tc>
        <w:tc>
          <w:tcPr>
            <w:tcW w:w="1441" w:type="dxa"/>
            <w:noWrap/>
            <w:hideMark/>
          </w:tcPr>
          <w:p w14:paraId="105AFD0D"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0DAA9E7D" w14:textId="77777777" w:rsidR="005B2AEF" w:rsidRPr="00C06C5B" w:rsidRDefault="005B2AEF" w:rsidP="006A28EA">
            <w:pPr>
              <w:rPr>
                <w:sz w:val="16"/>
                <w:szCs w:val="16"/>
              </w:rPr>
            </w:pPr>
            <w:r w:rsidRPr="00C06C5B">
              <w:rPr>
                <w:sz w:val="16"/>
                <w:szCs w:val="16"/>
              </w:rPr>
              <w:t>0.0776</w:t>
            </w:r>
          </w:p>
        </w:tc>
        <w:tc>
          <w:tcPr>
            <w:tcW w:w="840" w:type="dxa"/>
            <w:noWrap/>
            <w:hideMark/>
          </w:tcPr>
          <w:p w14:paraId="658ECED1" w14:textId="77777777" w:rsidR="005B2AEF" w:rsidRPr="00C06C5B" w:rsidRDefault="005B2AEF" w:rsidP="006A28EA">
            <w:pPr>
              <w:rPr>
                <w:sz w:val="16"/>
                <w:szCs w:val="16"/>
              </w:rPr>
            </w:pPr>
            <w:r w:rsidRPr="00C06C5B">
              <w:rPr>
                <w:sz w:val="16"/>
                <w:szCs w:val="16"/>
              </w:rPr>
              <w:t>0.07605</w:t>
            </w:r>
          </w:p>
        </w:tc>
        <w:tc>
          <w:tcPr>
            <w:tcW w:w="1029" w:type="dxa"/>
            <w:noWrap/>
            <w:hideMark/>
          </w:tcPr>
          <w:p w14:paraId="32A1049D" w14:textId="77777777" w:rsidR="005B2AEF" w:rsidRPr="00C06C5B" w:rsidRDefault="005B2AEF" w:rsidP="006A28EA">
            <w:pPr>
              <w:rPr>
                <w:sz w:val="16"/>
                <w:szCs w:val="16"/>
              </w:rPr>
            </w:pPr>
            <w:r w:rsidRPr="00C06C5B">
              <w:rPr>
                <w:sz w:val="16"/>
                <w:szCs w:val="16"/>
              </w:rPr>
              <w:t>0.00155</w:t>
            </w:r>
          </w:p>
        </w:tc>
        <w:tc>
          <w:tcPr>
            <w:tcW w:w="814" w:type="dxa"/>
            <w:hideMark/>
          </w:tcPr>
          <w:p w14:paraId="663AC8F5" w14:textId="77777777" w:rsidR="005B2AEF" w:rsidRPr="00C06C5B" w:rsidRDefault="005B2AEF" w:rsidP="006A28EA">
            <w:pPr>
              <w:rPr>
                <w:sz w:val="16"/>
                <w:szCs w:val="16"/>
              </w:rPr>
            </w:pPr>
            <w:r w:rsidRPr="00C06C5B">
              <w:rPr>
                <w:sz w:val="16"/>
                <w:szCs w:val="16"/>
              </w:rPr>
              <w:t>0.0206</w:t>
            </w:r>
          </w:p>
        </w:tc>
        <w:tc>
          <w:tcPr>
            <w:tcW w:w="940" w:type="dxa"/>
            <w:noWrap/>
            <w:hideMark/>
          </w:tcPr>
          <w:p w14:paraId="783C5B9B" w14:textId="77777777" w:rsidR="005B2AEF" w:rsidRPr="00C06C5B" w:rsidRDefault="005B2AEF" w:rsidP="006A28EA">
            <w:pPr>
              <w:rPr>
                <w:sz w:val="16"/>
                <w:szCs w:val="16"/>
              </w:rPr>
            </w:pPr>
            <w:r w:rsidRPr="00C06C5B">
              <w:rPr>
                <w:sz w:val="16"/>
                <w:szCs w:val="16"/>
              </w:rPr>
              <w:t>7.5</w:t>
            </w:r>
          </w:p>
        </w:tc>
        <w:tc>
          <w:tcPr>
            <w:tcW w:w="1118" w:type="dxa"/>
            <w:noWrap/>
            <w:hideMark/>
          </w:tcPr>
          <w:p w14:paraId="3E934C22" w14:textId="77777777" w:rsidR="005B2AEF" w:rsidRPr="00C06C5B" w:rsidRDefault="005B2AEF" w:rsidP="006A28EA">
            <w:pPr>
              <w:rPr>
                <w:sz w:val="16"/>
                <w:szCs w:val="16"/>
              </w:rPr>
            </w:pPr>
            <w:r w:rsidRPr="00C06C5B">
              <w:rPr>
                <w:sz w:val="16"/>
                <w:szCs w:val="16"/>
              </w:rPr>
              <w:t>92.5</w:t>
            </w:r>
          </w:p>
        </w:tc>
      </w:tr>
      <w:tr w:rsidR="005B2AEF" w:rsidRPr="00C06C5B" w14:paraId="17B4DC9B" w14:textId="77777777" w:rsidTr="00EF267D">
        <w:trPr>
          <w:trHeight w:val="288"/>
        </w:trPr>
        <w:tc>
          <w:tcPr>
            <w:tcW w:w="866" w:type="dxa"/>
            <w:noWrap/>
            <w:hideMark/>
          </w:tcPr>
          <w:p w14:paraId="302235A5" w14:textId="77777777" w:rsidR="005B2AEF" w:rsidRPr="00C06C5B" w:rsidRDefault="005B2AEF" w:rsidP="006A28EA">
            <w:pPr>
              <w:rPr>
                <w:sz w:val="16"/>
                <w:szCs w:val="16"/>
              </w:rPr>
            </w:pPr>
            <w:r w:rsidRPr="00C06C5B">
              <w:rPr>
                <w:sz w:val="16"/>
                <w:szCs w:val="16"/>
              </w:rPr>
              <w:t>913</w:t>
            </w:r>
          </w:p>
        </w:tc>
        <w:tc>
          <w:tcPr>
            <w:tcW w:w="1441" w:type="dxa"/>
            <w:noWrap/>
            <w:hideMark/>
          </w:tcPr>
          <w:p w14:paraId="2B70CE0A" w14:textId="77777777" w:rsidR="005B2AEF" w:rsidRPr="00C06C5B" w:rsidRDefault="005B2AEF" w:rsidP="006A28EA">
            <w:pPr>
              <w:rPr>
                <w:sz w:val="16"/>
                <w:szCs w:val="16"/>
              </w:rPr>
            </w:pPr>
            <w:r w:rsidRPr="00C06C5B">
              <w:rPr>
                <w:sz w:val="16"/>
                <w:szCs w:val="16"/>
              </w:rPr>
              <w:t>B</w:t>
            </w:r>
          </w:p>
        </w:tc>
        <w:tc>
          <w:tcPr>
            <w:tcW w:w="1441" w:type="dxa"/>
            <w:noWrap/>
            <w:hideMark/>
          </w:tcPr>
          <w:p w14:paraId="219D19F8"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22FA0BBF" w14:textId="77777777" w:rsidR="005B2AEF" w:rsidRPr="00C06C5B" w:rsidRDefault="005B2AEF" w:rsidP="006A28EA">
            <w:pPr>
              <w:rPr>
                <w:sz w:val="16"/>
                <w:szCs w:val="16"/>
              </w:rPr>
            </w:pPr>
            <w:r w:rsidRPr="00C06C5B">
              <w:rPr>
                <w:sz w:val="16"/>
                <w:szCs w:val="16"/>
              </w:rPr>
              <w:t>0.0781</w:t>
            </w:r>
          </w:p>
        </w:tc>
        <w:tc>
          <w:tcPr>
            <w:tcW w:w="840" w:type="dxa"/>
            <w:noWrap/>
            <w:hideMark/>
          </w:tcPr>
          <w:p w14:paraId="6DA17141" w14:textId="77777777" w:rsidR="005B2AEF" w:rsidRPr="00C06C5B" w:rsidRDefault="005B2AEF" w:rsidP="006A28EA">
            <w:pPr>
              <w:rPr>
                <w:sz w:val="16"/>
                <w:szCs w:val="16"/>
              </w:rPr>
            </w:pPr>
            <w:r w:rsidRPr="00C06C5B">
              <w:rPr>
                <w:sz w:val="16"/>
                <w:szCs w:val="16"/>
              </w:rPr>
              <w:t>0.07605</w:t>
            </w:r>
          </w:p>
        </w:tc>
        <w:tc>
          <w:tcPr>
            <w:tcW w:w="1029" w:type="dxa"/>
            <w:noWrap/>
            <w:hideMark/>
          </w:tcPr>
          <w:p w14:paraId="6582C6C4" w14:textId="77777777" w:rsidR="005B2AEF" w:rsidRPr="00C06C5B" w:rsidRDefault="005B2AEF" w:rsidP="006A28EA">
            <w:pPr>
              <w:rPr>
                <w:sz w:val="16"/>
                <w:szCs w:val="16"/>
              </w:rPr>
            </w:pPr>
            <w:r w:rsidRPr="00C06C5B">
              <w:rPr>
                <w:sz w:val="16"/>
                <w:szCs w:val="16"/>
              </w:rPr>
              <w:t>0.00205</w:t>
            </w:r>
          </w:p>
        </w:tc>
        <w:tc>
          <w:tcPr>
            <w:tcW w:w="814" w:type="dxa"/>
            <w:hideMark/>
          </w:tcPr>
          <w:p w14:paraId="65104CA7" w14:textId="77777777" w:rsidR="005B2AEF" w:rsidRPr="00C06C5B" w:rsidRDefault="005B2AEF" w:rsidP="006A28EA">
            <w:pPr>
              <w:rPr>
                <w:sz w:val="16"/>
                <w:szCs w:val="16"/>
              </w:rPr>
            </w:pPr>
            <w:r w:rsidRPr="00C06C5B">
              <w:rPr>
                <w:sz w:val="16"/>
                <w:szCs w:val="16"/>
              </w:rPr>
              <w:t>0.0363</w:t>
            </w:r>
          </w:p>
        </w:tc>
        <w:tc>
          <w:tcPr>
            <w:tcW w:w="940" w:type="dxa"/>
            <w:noWrap/>
            <w:hideMark/>
          </w:tcPr>
          <w:p w14:paraId="3D59A1BF" w14:textId="77777777" w:rsidR="005B2AEF" w:rsidRPr="00C06C5B" w:rsidRDefault="005B2AEF" w:rsidP="006A28EA">
            <w:pPr>
              <w:rPr>
                <w:sz w:val="16"/>
                <w:szCs w:val="16"/>
              </w:rPr>
            </w:pPr>
            <w:r w:rsidRPr="00C06C5B">
              <w:rPr>
                <w:sz w:val="16"/>
                <w:szCs w:val="16"/>
              </w:rPr>
              <w:t>5.6</w:t>
            </w:r>
          </w:p>
        </w:tc>
        <w:tc>
          <w:tcPr>
            <w:tcW w:w="1118" w:type="dxa"/>
            <w:noWrap/>
            <w:hideMark/>
          </w:tcPr>
          <w:p w14:paraId="329EF8A0" w14:textId="77777777" w:rsidR="005B2AEF" w:rsidRPr="00C06C5B" w:rsidRDefault="005B2AEF" w:rsidP="006A28EA">
            <w:pPr>
              <w:rPr>
                <w:sz w:val="16"/>
                <w:szCs w:val="16"/>
              </w:rPr>
            </w:pPr>
            <w:r w:rsidRPr="00C06C5B">
              <w:rPr>
                <w:sz w:val="16"/>
                <w:szCs w:val="16"/>
              </w:rPr>
              <w:t>94.4</w:t>
            </w:r>
          </w:p>
        </w:tc>
      </w:tr>
      <w:tr w:rsidR="005B2AEF" w:rsidRPr="00C06C5B" w14:paraId="195D41F7" w14:textId="77777777" w:rsidTr="00EF267D">
        <w:trPr>
          <w:trHeight w:val="288"/>
        </w:trPr>
        <w:tc>
          <w:tcPr>
            <w:tcW w:w="866" w:type="dxa"/>
            <w:noWrap/>
            <w:hideMark/>
          </w:tcPr>
          <w:p w14:paraId="107FEEEB" w14:textId="77777777" w:rsidR="005B2AEF" w:rsidRPr="00C06C5B" w:rsidRDefault="005B2AEF" w:rsidP="006A28EA">
            <w:pPr>
              <w:rPr>
                <w:sz w:val="16"/>
                <w:szCs w:val="16"/>
              </w:rPr>
            </w:pPr>
            <w:r w:rsidRPr="00C06C5B">
              <w:rPr>
                <w:sz w:val="16"/>
                <w:szCs w:val="16"/>
              </w:rPr>
              <w:t>913</w:t>
            </w:r>
          </w:p>
        </w:tc>
        <w:tc>
          <w:tcPr>
            <w:tcW w:w="1441" w:type="dxa"/>
            <w:noWrap/>
            <w:hideMark/>
          </w:tcPr>
          <w:p w14:paraId="16FD6139" w14:textId="77777777" w:rsidR="005B2AEF" w:rsidRPr="00C06C5B" w:rsidRDefault="005B2AEF" w:rsidP="006A28EA">
            <w:pPr>
              <w:rPr>
                <w:sz w:val="16"/>
                <w:szCs w:val="16"/>
              </w:rPr>
            </w:pPr>
            <w:r w:rsidRPr="00C06C5B">
              <w:rPr>
                <w:sz w:val="16"/>
                <w:szCs w:val="16"/>
              </w:rPr>
              <w:t>C</w:t>
            </w:r>
          </w:p>
        </w:tc>
        <w:tc>
          <w:tcPr>
            <w:tcW w:w="1441" w:type="dxa"/>
            <w:noWrap/>
            <w:hideMark/>
          </w:tcPr>
          <w:p w14:paraId="118795DC"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198CDDB5" w14:textId="77777777" w:rsidR="005B2AEF" w:rsidRPr="00C06C5B" w:rsidRDefault="005B2AEF" w:rsidP="006A28EA">
            <w:pPr>
              <w:rPr>
                <w:sz w:val="16"/>
                <w:szCs w:val="16"/>
              </w:rPr>
            </w:pPr>
            <w:r w:rsidRPr="00C06C5B">
              <w:rPr>
                <w:sz w:val="16"/>
                <w:szCs w:val="16"/>
              </w:rPr>
              <w:t>0.0781</w:t>
            </w:r>
          </w:p>
        </w:tc>
        <w:tc>
          <w:tcPr>
            <w:tcW w:w="840" w:type="dxa"/>
            <w:noWrap/>
            <w:hideMark/>
          </w:tcPr>
          <w:p w14:paraId="4C2238DA" w14:textId="77777777" w:rsidR="005B2AEF" w:rsidRPr="00C06C5B" w:rsidRDefault="005B2AEF" w:rsidP="006A28EA">
            <w:pPr>
              <w:rPr>
                <w:sz w:val="16"/>
                <w:szCs w:val="16"/>
              </w:rPr>
            </w:pPr>
            <w:r w:rsidRPr="00C06C5B">
              <w:rPr>
                <w:sz w:val="16"/>
                <w:szCs w:val="16"/>
              </w:rPr>
              <w:t>0.07605</w:t>
            </w:r>
          </w:p>
        </w:tc>
        <w:tc>
          <w:tcPr>
            <w:tcW w:w="1029" w:type="dxa"/>
            <w:noWrap/>
            <w:hideMark/>
          </w:tcPr>
          <w:p w14:paraId="57EBE3B4" w14:textId="77777777" w:rsidR="005B2AEF" w:rsidRPr="00C06C5B" w:rsidRDefault="005B2AEF" w:rsidP="006A28EA">
            <w:pPr>
              <w:rPr>
                <w:sz w:val="16"/>
                <w:szCs w:val="16"/>
              </w:rPr>
            </w:pPr>
            <w:r w:rsidRPr="00C06C5B">
              <w:rPr>
                <w:sz w:val="16"/>
                <w:szCs w:val="16"/>
              </w:rPr>
              <w:t>0.00205</w:t>
            </w:r>
          </w:p>
        </w:tc>
        <w:tc>
          <w:tcPr>
            <w:tcW w:w="814" w:type="dxa"/>
            <w:hideMark/>
          </w:tcPr>
          <w:p w14:paraId="0F8B486F" w14:textId="77777777" w:rsidR="005B2AEF" w:rsidRPr="00C06C5B" w:rsidRDefault="005B2AEF" w:rsidP="006A28EA">
            <w:pPr>
              <w:rPr>
                <w:sz w:val="16"/>
                <w:szCs w:val="16"/>
              </w:rPr>
            </w:pPr>
            <w:r w:rsidRPr="00C06C5B">
              <w:rPr>
                <w:sz w:val="16"/>
                <w:szCs w:val="16"/>
              </w:rPr>
              <w:t>0.0375</w:t>
            </w:r>
          </w:p>
        </w:tc>
        <w:tc>
          <w:tcPr>
            <w:tcW w:w="940" w:type="dxa"/>
            <w:noWrap/>
            <w:hideMark/>
          </w:tcPr>
          <w:p w14:paraId="6D668E35" w14:textId="77777777" w:rsidR="005B2AEF" w:rsidRPr="00C06C5B" w:rsidRDefault="005B2AEF" w:rsidP="006A28EA">
            <w:pPr>
              <w:rPr>
                <w:sz w:val="16"/>
                <w:szCs w:val="16"/>
              </w:rPr>
            </w:pPr>
            <w:r w:rsidRPr="00C06C5B">
              <w:rPr>
                <w:sz w:val="16"/>
                <w:szCs w:val="16"/>
              </w:rPr>
              <w:t>5.5</w:t>
            </w:r>
          </w:p>
        </w:tc>
        <w:tc>
          <w:tcPr>
            <w:tcW w:w="1118" w:type="dxa"/>
            <w:noWrap/>
            <w:hideMark/>
          </w:tcPr>
          <w:p w14:paraId="126A76D3" w14:textId="77777777" w:rsidR="005B2AEF" w:rsidRPr="00C06C5B" w:rsidRDefault="005B2AEF" w:rsidP="006A28EA">
            <w:pPr>
              <w:rPr>
                <w:sz w:val="16"/>
                <w:szCs w:val="16"/>
              </w:rPr>
            </w:pPr>
            <w:r w:rsidRPr="00C06C5B">
              <w:rPr>
                <w:sz w:val="16"/>
                <w:szCs w:val="16"/>
              </w:rPr>
              <w:t>94.5</w:t>
            </w:r>
          </w:p>
        </w:tc>
      </w:tr>
      <w:tr w:rsidR="005B2AEF" w:rsidRPr="00C06C5B" w14:paraId="54E01AD5" w14:textId="77777777" w:rsidTr="00EF267D">
        <w:trPr>
          <w:trHeight w:val="288"/>
        </w:trPr>
        <w:tc>
          <w:tcPr>
            <w:tcW w:w="866" w:type="dxa"/>
            <w:noWrap/>
            <w:hideMark/>
          </w:tcPr>
          <w:p w14:paraId="29B854E2" w14:textId="77777777" w:rsidR="005B2AEF" w:rsidRPr="00C06C5B" w:rsidRDefault="005B2AEF" w:rsidP="006A28EA">
            <w:pPr>
              <w:rPr>
                <w:sz w:val="16"/>
                <w:szCs w:val="16"/>
              </w:rPr>
            </w:pPr>
            <w:r w:rsidRPr="00C06C5B">
              <w:rPr>
                <w:sz w:val="16"/>
                <w:szCs w:val="16"/>
              </w:rPr>
              <w:t>914</w:t>
            </w:r>
          </w:p>
        </w:tc>
        <w:tc>
          <w:tcPr>
            <w:tcW w:w="1441" w:type="dxa"/>
            <w:noWrap/>
            <w:hideMark/>
          </w:tcPr>
          <w:p w14:paraId="1F9D25C4" w14:textId="77777777" w:rsidR="005B2AEF" w:rsidRPr="00C06C5B" w:rsidRDefault="005B2AEF" w:rsidP="006A28EA">
            <w:pPr>
              <w:rPr>
                <w:sz w:val="16"/>
                <w:szCs w:val="16"/>
              </w:rPr>
            </w:pPr>
            <w:r w:rsidRPr="00C06C5B">
              <w:rPr>
                <w:sz w:val="16"/>
                <w:szCs w:val="16"/>
              </w:rPr>
              <w:t>A</w:t>
            </w:r>
          </w:p>
        </w:tc>
        <w:tc>
          <w:tcPr>
            <w:tcW w:w="1441" w:type="dxa"/>
            <w:noWrap/>
            <w:hideMark/>
          </w:tcPr>
          <w:p w14:paraId="6ABE8480"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29EE1A76" w14:textId="77777777" w:rsidR="005B2AEF" w:rsidRPr="00C06C5B" w:rsidRDefault="005B2AEF" w:rsidP="006A28EA">
            <w:pPr>
              <w:rPr>
                <w:sz w:val="16"/>
                <w:szCs w:val="16"/>
              </w:rPr>
            </w:pPr>
            <w:r w:rsidRPr="00C06C5B">
              <w:rPr>
                <w:sz w:val="16"/>
                <w:szCs w:val="16"/>
              </w:rPr>
              <w:t>0.0801</w:t>
            </w:r>
          </w:p>
        </w:tc>
        <w:tc>
          <w:tcPr>
            <w:tcW w:w="840" w:type="dxa"/>
            <w:noWrap/>
            <w:hideMark/>
          </w:tcPr>
          <w:p w14:paraId="2E79F34A" w14:textId="77777777" w:rsidR="005B2AEF" w:rsidRPr="00C06C5B" w:rsidRDefault="005B2AEF" w:rsidP="006A28EA">
            <w:pPr>
              <w:rPr>
                <w:sz w:val="16"/>
                <w:szCs w:val="16"/>
              </w:rPr>
            </w:pPr>
            <w:r w:rsidRPr="00C06C5B">
              <w:rPr>
                <w:sz w:val="16"/>
                <w:szCs w:val="16"/>
              </w:rPr>
              <w:t>0.07605</w:t>
            </w:r>
          </w:p>
        </w:tc>
        <w:tc>
          <w:tcPr>
            <w:tcW w:w="1029" w:type="dxa"/>
            <w:noWrap/>
            <w:hideMark/>
          </w:tcPr>
          <w:p w14:paraId="1777303B" w14:textId="77777777" w:rsidR="005B2AEF" w:rsidRPr="00C06C5B" w:rsidRDefault="005B2AEF" w:rsidP="006A28EA">
            <w:pPr>
              <w:rPr>
                <w:sz w:val="16"/>
                <w:szCs w:val="16"/>
              </w:rPr>
            </w:pPr>
            <w:r w:rsidRPr="00C06C5B">
              <w:rPr>
                <w:sz w:val="16"/>
                <w:szCs w:val="16"/>
              </w:rPr>
              <w:t>0.00405</w:t>
            </w:r>
          </w:p>
        </w:tc>
        <w:tc>
          <w:tcPr>
            <w:tcW w:w="814" w:type="dxa"/>
            <w:hideMark/>
          </w:tcPr>
          <w:p w14:paraId="528212D0" w14:textId="77777777" w:rsidR="005B2AEF" w:rsidRPr="00C06C5B" w:rsidRDefault="005B2AEF" w:rsidP="006A28EA">
            <w:pPr>
              <w:rPr>
                <w:sz w:val="16"/>
                <w:szCs w:val="16"/>
              </w:rPr>
            </w:pPr>
            <w:r w:rsidRPr="00C06C5B">
              <w:rPr>
                <w:sz w:val="16"/>
                <w:szCs w:val="16"/>
              </w:rPr>
              <w:t>0.0507</w:t>
            </w:r>
          </w:p>
        </w:tc>
        <w:tc>
          <w:tcPr>
            <w:tcW w:w="940" w:type="dxa"/>
            <w:noWrap/>
            <w:hideMark/>
          </w:tcPr>
          <w:p w14:paraId="6318850F" w14:textId="77777777" w:rsidR="005B2AEF" w:rsidRPr="00C06C5B" w:rsidRDefault="005B2AEF" w:rsidP="006A28EA">
            <w:pPr>
              <w:rPr>
                <w:sz w:val="16"/>
                <w:szCs w:val="16"/>
              </w:rPr>
            </w:pPr>
            <w:r w:rsidRPr="00C06C5B">
              <w:rPr>
                <w:sz w:val="16"/>
                <w:szCs w:val="16"/>
              </w:rPr>
              <w:t>8.0</w:t>
            </w:r>
          </w:p>
        </w:tc>
        <w:tc>
          <w:tcPr>
            <w:tcW w:w="1118" w:type="dxa"/>
            <w:noWrap/>
            <w:hideMark/>
          </w:tcPr>
          <w:p w14:paraId="3EB585F0" w14:textId="77777777" w:rsidR="005B2AEF" w:rsidRPr="00C06C5B" w:rsidRDefault="005B2AEF" w:rsidP="006A28EA">
            <w:pPr>
              <w:rPr>
                <w:sz w:val="16"/>
                <w:szCs w:val="16"/>
              </w:rPr>
            </w:pPr>
            <w:r w:rsidRPr="00C06C5B">
              <w:rPr>
                <w:sz w:val="16"/>
                <w:szCs w:val="16"/>
              </w:rPr>
              <w:t>92.0</w:t>
            </w:r>
          </w:p>
        </w:tc>
      </w:tr>
      <w:tr w:rsidR="005B2AEF" w:rsidRPr="00C06C5B" w14:paraId="6EC76410" w14:textId="77777777" w:rsidTr="00EF267D">
        <w:trPr>
          <w:trHeight w:val="288"/>
        </w:trPr>
        <w:tc>
          <w:tcPr>
            <w:tcW w:w="866" w:type="dxa"/>
            <w:noWrap/>
            <w:hideMark/>
          </w:tcPr>
          <w:p w14:paraId="347244A2" w14:textId="77777777" w:rsidR="005B2AEF" w:rsidRPr="00C06C5B" w:rsidRDefault="005B2AEF" w:rsidP="006A28EA">
            <w:pPr>
              <w:rPr>
                <w:sz w:val="16"/>
                <w:szCs w:val="16"/>
              </w:rPr>
            </w:pPr>
            <w:r w:rsidRPr="00C06C5B">
              <w:rPr>
                <w:sz w:val="16"/>
                <w:szCs w:val="16"/>
              </w:rPr>
              <w:t>914</w:t>
            </w:r>
          </w:p>
        </w:tc>
        <w:tc>
          <w:tcPr>
            <w:tcW w:w="1441" w:type="dxa"/>
            <w:noWrap/>
            <w:hideMark/>
          </w:tcPr>
          <w:p w14:paraId="1EBFB9DE" w14:textId="77777777" w:rsidR="005B2AEF" w:rsidRPr="00C06C5B" w:rsidRDefault="005B2AEF" w:rsidP="006A28EA">
            <w:pPr>
              <w:rPr>
                <w:sz w:val="16"/>
                <w:szCs w:val="16"/>
              </w:rPr>
            </w:pPr>
            <w:r w:rsidRPr="00C06C5B">
              <w:rPr>
                <w:sz w:val="16"/>
                <w:szCs w:val="16"/>
              </w:rPr>
              <w:t>B</w:t>
            </w:r>
          </w:p>
        </w:tc>
        <w:tc>
          <w:tcPr>
            <w:tcW w:w="1441" w:type="dxa"/>
            <w:noWrap/>
            <w:hideMark/>
          </w:tcPr>
          <w:p w14:paraId="3C4A4A46"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091023FE" w14:textId="77777777" w:rsidR="005B2AEF" w:rsidRPr="00C06C5B" w:rsidRDefault="005B2AEF" w:rsidP="006A28EA">
            <w:pPr>
              <w:rPr>
                <w:sz w:val="16"/>
                <w:szCs w:val="16"/>
              </w:rPr>
            </w:pPr>
            <w:r w:rsidRPr="00C06C5B">
              <w:rPr>
                <w:sz w:val="16"/>
                <w:szCs w:val="16"/>
              </w:rPr>
              <w:t>0.0807</w:t>
            </w:r>
          </w:p>
        </w:tc>
        <w:tc>
          <w:tcPr>
            <w:tcW w:w="840" w:type="dxa"/>
            <w:noWrap/>
            <w:hideMark/>
          </w:tcPr>
          <w:p w14:paraId="4B418277" w14:textId="77777777" w:rsidR="005B2AEF" w:rsidRPr="00C06C5B" w:rsidRDefault="005B2AEF" w:rsidP="006A28EA">
            <w:pPr>
              <w:rPr>
                <w:sz w:val="16"/>
                <w:szCs w:val="16"/>
              </w:rPr>
            </w:pPr>
            <w:r w:rsidRPr="00C06C5B">
              <w:rPr>
                <w:sz w:val="16"/>
                <w:szCs w:val="16"/>
              </w:rPr>
              <w:t>0.07605</w:t>
            </w:r>
          </w:p>
        </w:tc>
        <w:tc>
          <w:tcPr>
            <w:tcW w:w="1029" w:type="dxa"/>
            <w:noWrap/>
            <w:hideMark/>
          </w:tcPr>
          <w:p w14:paraId="2B36FC1A" w14:textId="77777777" w:rsidR="005B2AEF" w:rsidRPr="00C06C5B" w:rsidRDefault="005B2AEF" w:rsidP="006A28EA">
            <w:pPr>
              <w:rPr>
                <w:sz w:val="16"/>
                <w:szCs w:val="16"/>
              </w:rPr>
            </w:pPr>
            <w:r w:rsidRPr="00C06C5B">
              <w:rPr>
                <w:sz w:val="16"/>
                <w:szCs w:val="16"/>
              </w:rPr>
              <w:t>0.00465</w:t>
            </w:r>
          </w:p>
        </w:tc>
        <w:tc>
          <w:tcPr>
            <w:tcW w:w="814" w:type="dxa"/>
            <w:hideMark/>
          </w:tcPr>
          <w:p w14:paraId="7772485C" w14:textId="77777777" w:rsidR="005B2AEF" w:rsidRPr="00C06C5B" w:rsidRDefault="005B2AEF" w:rsidP="006A28EA">
            <w:pPr>
              <w:rPr>
                <w:sz w:val="16"/>
                <w:szCs w:val="16"/>
              </w:rPr>
            </w:pPr>
            <w:r w:rsidRPr="00C06C5B">
              <w:rPr>
                <w:sz w:val="16"/>
                <w:szCs w:val="16"/>
              </w:rPr>
              <w:t>0.0382</w:t>
            </w:r>
          </w:p>
        </w:tc>
        <w:tc>
          <w:tcPr>
            <w:tcW w:w="940" w:type="dxa"/>
            <w:noWrap/>
            <w:hideMark/>
          </w:tcPr>
          <w:p w14:paraId="764EE63B" w14:textId="77777777" w:rsidR="005B2AEF" w:rsidRPr="00C06C5B" w:rsidRDefault="005B2AEF" w:rsidP="006A28EA">
            <w:pPr>
              <w:rPr>
                <w:sz w:val="16"/>
                <w:szCs w:val="16"/>
              </w:rPr>
            </w:pPr>
            <w:r w:rsidRPr="00C06C5B">
              <w:rPr>
                <w:sz w:val="16"/>
                <w:szCs w:val="16"/>
              </w:rPr>
              <w:t>12.2</w:t>
            </w:r>
          </w:p>
        </w:tc>
        <w:tc>
          <w:tcPr>
            <w:tcW w:w="1118" w:type="dxa"/>
            <w:noWrap/>
            <w:hideMark/>
          </w:tcPr>
          <w:p w14:paraId="4BE36C87" w14:textId="77777777" w:rsidR="005B2AEF" w:rsidRPr="00C06C5B" w:rsidRDefault="005B2AEF" w:rsidP="006A28EA">
            <w:pPr>
              <w:rPr>
                <w:sz w:val="16"/>
                <w:szCs w:val="16"/>
              </w:rPr>
            </w:pPr>
            <w:r w:rsidRPr="00C06C5B">
              <w:rPr>
                <w:sz w:val="16"/>
                <w:szCs w:val="16"/>
              </w:rPr>
              <w:t>87.8</w:t>
            </w:r>
          </w:p>
        </w:tc>
      </w:tr>
      <w:tr w:rsidR="005B2AEF" w:rsidRPr="00C06C5B" w14:paraId="7F41DC65" w14:textId="77777777" w:rsidTr="00EF267D">
        <w:trPr>
          <w:trHeight w:val="288"/>
        </w:trPr>
        <w:tc>
          <w:tcPr>
            <w:tcW w:w="866" w:type="dxa"/>
            <w:noWrap/>
            <w:hideMark/>
          </w:tcPr>
          <w:p w14:paraId="72569EAA" w14:textId="77777777" w:rsidR="005B2AEF" w:rsidRPr="00C06C5B" w:rsidRDefault="005B2AEF" w:rsidP="006A28EA">
            <w:pPr>
              <w:rPr>
                <w:sz w:val="16"/>
                <w:szCs w:val="16"/>
              </w:rPr>
            </w:pPr>
            <w:r w:rsidRPr="00C06C5B">
              <w:rPr>
                <w:sz w:val="16"/>
                <w:szCs w:val="16"/>
              </w:rPr>
              <w:t>914</w:t>
            </w:r>
          </w:p>
        </w:tc>
        <w:tc>
          <w:tcPr>
            <w:tcW w:w="1441" w:type="dxa"/>
            <w:noWrap/>
            <w:hideMark/>
          </w:tcPr>
          <w:p w14:paraId="0011CC7C" w14:textId="77777777" w:rsidR="005B2AEF" w:rsidRPr="00C06C5B" w:rsidRDefault="005B2AEF" w:rsidP="006A28EA">
            <w:pPr>
              <w:rPr>
                <w:sz w:val="16"/>
                <w:szCs w:val="16"/>
              </w:rPr>
            </w:pPr>
            <w:r w:rsidRPr="00C06C5B">
              <w:rPr>
                <w:sz w:val="16"/>
                <w:szCs w:val="16"/>
              </w:rPr>
              <w:t>C</w:t>
            </w:r>
          </w:p>
        </w:tc>
        <w:tc>
          <w:tcPr>
            <w:tcW w:w="1441" w:type="dxa"/>
            <w:noWrap/>
            <w:hideMark/>
          </w:tcPr>
          <w:p w14:paraId="45DE53BD"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7D3F5752" w14:textId="77777777" w:rsidR="005B2AEF" w:rsidRPr="00C06C5B" w:rsidRDefault="005B2AEF" w:rsidP="006A28EA">
            <w:pPr>
              <w:rPr>
                <w:sz w:val="16"/>
                <w:szCs w:val="16"/>
              </w:rPr>
            </w:pPr>
            <w:r w:rsidRPr="00C06C5B">
              <w:rPr>
                <w:sz w:val="16"/>
                <w:szCs w:val="16"/>
              </w:rPr>
              <w:t>0.0816</w:t>
            </w:r>
          </w:p>
        </w:tc>
        <w:tc>
          <w:tcPr>
            <w:tcW w:w="840" w:type="dxa"/>
            <w:noWrap/>
            <w:hideMark/>
          </w:tcPr>
          <w:p w14:paraId="0205CE38" w14:textId="77777777" w:rsidR="005B2AEF" w:rsidRPr="00C06C5B" w:rsidRDefault="005B2AEF" w:rsidP="006A28EA">
            <w:pPr>
              <w:rPr>
                <w:sz w:val="16"/>
                <w:szCs w:val="16"/>
              </w:rPr>
            </w:pPr>
            <w:r w:rsidRPr="00C06C5B">
              <w:rPr>
                <w:sz w:val="16"/>
                <w:szCs w:val="16"/>
              </w:rPr>
              <w:t>0.07605</w:t>
            </w:r>
          </w:p>
        </w:tc>
        <w:tc>
          <w:tcPr>
            <w:tcW w:w="1029" w:type="dxa"/>
            <w:noWrap/>
            <w:hideMark/>
          </w:tcPr>
          <w:p w14:paraId="33C4DD56" w14:textId="77777777" w:rsidR="005B2AEF" w:rsidRPr="00C06C5B" w:rsidRDefault="005B2AEF" w:rsidP="006A28EA">
            <w:pPr>
              <w:rPr>
                <w:sz w:val="16"/>
                <w:szCs w:val="16"/>
              </w:rPr>
            </w:pPr>
            <w:r w:rsidRPr="00C06C5B">
              <w:rPr>
                <w:sz w:val="16"/>
                <w:szCs w:val="16"/>
              </w:rPr>
              <w:t>0.00555</w:t>
            </w:r>
          </w:p>
        </w:tc>
        <w:tc>
          <w:tcPr>
            <w:tcW w:w="814" w:type="dxa"/>
            <w:hideMark/>
          </w:tcPr>
          <w:p w14:paraId="226BFF6B" w14:textId="77777777" w:rsidR="005B2AEF" w:rsidRPr="00C06C5B" w:rsidRDefault="005B2AEF" w:rsidP="006A28EA">
            <w:pPr>
              <w:rPr>
                <w:sz w:val="16"/>
                <w:szCs w:val="16"/>
              </w:rPr>
            </w:pPr>
            <w:r w:rsidRPr="00C06C5B">
              <w:rPr>
                <w:sz w:val="16"/>
                <w:szCs w:val="16"/>
              </w:rPr>
              <w:t>0.0507</w:t>
            </w:r>
          </w:p>
        </w:tc>
        <w:tc>
          <w:tcPr>
            <w:tcW w:w="940" w:type="dxa"/>
            <w:noWrap/>
            <w:hideMark/>
          </w:tcPr>
          <w:p w14:paraId="243267D1" w14:textId="77777777" w:rsidR="005B2AEF" w:rsidRPr="00C06C5B" w:rsidRDefault="005B2AEF" w:rsidP="006A28EA">
            <w:pPr>
              <w:rPr>
                <w:sz w:val="16"/>
                <w:szCs w:val="16"/>
              </w:rPr>
            </w:pPr>
            <w:r w:rsidRPr="00C06C5B">
              <w:rPr>
                <w:sz w:val="16"/>
                <w:szCs w:val="16"/>
              </w:rPr>
              <w:t>10.9</w:t>
            </w:r>
          </w:p>
        </w:tc>
        <w:tc>
          <w:tcPr>
            <w:tcW w:w="1118" w:type="dxa"/>
            <w:noWrap/>
            <w:hideMark/>
          </w:tcPr>
          <w:p w14:paraId="3CC57C64" w14:textId="77777777" w:rsidR="005B2AEF" w:rsidRPr="00C06C5B" w:rsidRDefault="005B2AEF" w:rsidP="006A28EA">
            <w:pPr>
              <w:rPr>
                <w:sz w:val="16"/>
                <w:szCs w:val="16"/>
              </w:rPr>
            </w:pPr>
            <w:r w:rsidRPr="00C06C5B">
              <w:rPr>
                <w:sz w:val="16"/>
                <w:szCs w:val="16"/>
              </w:rPr>
              <w:t>89.1</w:t>
            </w:r>
          </w:p>
        </w:tc>
      </w:tr>
      <w:tr w:rsidR="005B2AEF" w:rsidRPr="00C06C5B" w14:paraId="70175000" w14:textId="77777777" w:rsidTr="00EF267D">
        <w:trPr>
          <w:trHeight w:val="288"/>
        </w:trPr>
        <w:tc>
          <w:tcPr>
            <w:tcW w:w="866" w:type="dxa"/>
            <w:noWrap/>
            <w:hideMark/>
          </w:tcPr>
          <w:p w14:paraId="1CB10741" w14:textId="77777777" w:rsidR="005B2AEF" w:rsidRPr="001B5AED" w:rsidRDefault="005B2AEF" w:rsidP="006A28EA">
            <w:pPr>
              <w:rPr>
                <w:color w:val="FF0000"/>
                <w:sz w:val="16"/>
                <w:szCs w:val="16"/>
              </w:rPr>
            </w:pPr>
            <w:r w:rsidRPr="001B5AED">
              <w:rPr>
                <w:color w:val="FF0000"/>
                <w:sz w:val="16"/>
                <w:szCs w:val="16"/>
              </w:rPr>
              <w:t>915</w:t>
            </w:r>
          </w:p>
        </w:tc>
        <w:tc>
          <w:tcPr>
            <w:tcW w:w="1441" w:type="dxa"/>
            <w:noWrap/>
            <w:hideMark/>
          </w:tcPr>
          <w:p w14:paraId="4E700621" w14:textId="77777777" w:rsidR="005B2AEF" w:rsidRPr="001B5AED" w:rsidRDefault="005B2AEF" w:rsidP="006A28EA">
            <w:pPr>
              <w:rPr>
                <w:color w:val="FF0000"/>
                <w:sz w:val="16"/>
                <w:szCs w:val="16"/>
              </w:rPr>
            </w:pPr>
            <w:r w:rsidRPr="001B5AED">
              <w:rPr>
                <w:color w:val="FF0000"/>
                <w:sz w:val="16"/>
                <w:szCs w:val="16"/>
              </w:rPr>
              <w:t>A</w:t>
            </w:r>
          </w:p>
        </w:tc>
        <w:tc>
          <w:tcPr>
            <w:tcW w:w="1441" w:type="dxa"/>
            <w:noWrap/>
            <w:hideMark/>
          </w:tcPr>
          <w:p w14:paraId="3AA7FEB3"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59E2E348" w14:textId="77777777" w:rsidR="005B2AEF" w:rsidRPr="001B5AED" w:rsidRDefault="005B2AEF" w:rsidP="006A28EA">
            <w:pPr>
              <w:rPr>
                <w:color w:val="FF0000"/>
                <w:sz w:val="16"/>
                <w:szCs w:val="16"/>
              </w:rPr>
            </w:pPr>
            <w:r w:rsidRPr="001B5AED">
              <w:rPr>
                <w:color w:val="FF0000"/>
                <w:sz w:val="16"/>
                <w:szCs w:val="16"/>
              </w:rPr>
              <w:t>0.0829</w:t>
            </w:r>
          </w:p>
        </w:tc>
        <w:tc>
          <w:tcPr>
            <w:tcW w:w="840" w:type="dxa"/>
            <w:noWrap/>
            <w:hideMark/>
          </w:tcPr>
          <w:p w14:paraId="70361B38"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66BF19EB" w14:textId="77777777" w:rsidR="005B2AEF" w:rsidRPr="001B5AED" w:rsidRDefault="005B2AEF" w:rsidP="006A28EA">
            <w:pPr>
              <w:rPr>
                <w:color w:val="FF0000"/>
                <w:sz w:val="16"/>
                <w:szCs w:val="16"/>
              </w:rPr>
            </w:pPr>
            <w:r w:rsidRPr="001B5AED">
              <w:rPr>
                <w:color w:val="FF0000"/>
                <w:sz w:val="16"/>
                <w:szCs w:val="16"/>
              </w:rPr>
              <w:t>0.00685</w:t>
            </w:r>
          </w:p>
        </w:tc>
        <w:tc>
          <w:tcPr>
            <w:tcW w:w="814" w:type="dxa"/>
            <w:hideMark/>
          </w:tcPr>
          <w:p w14:paraId="4C523FD6" w14:textId="77777777" w:rsidR="005B2AEF" w:rsidRPr="001B5AED" w:rsidRDefault="005B2AEF" w:rsidP="006A28EA">
            <w:pPr>
              <w:rPr>
                <w:color w:val="FF0000"/>
                <w:sz w:val="16"/>
                <w:szCs w:val="16"/>
              </w:rPr>
            </w:pPr>
            <w:r w:rsidRPr="001B5AED">
              <w:rPr>
                <w:color w:val="FF0000"/>
                <w:sz w:val="16"/>
                <w:szCs w:val="16"/>
              </w:rPr>
              <w:t>0.0108</w:t>
            </w:r>
          </w:p>
        </w:tc>
        <w:tc>
          <w:tcPr>
            <w:tcW w:w="940" w:type="dxa"/>
            <w:noWrap/>
            <w:hideMark/>
          </w:tcPr>
          <w:p w14:paraId="0A67CB10" w14:textId="77777777" w:rsidR="005B2AEF" w:rsidRPr="001B5AED" w:rsidRDefault="005B2AEF" w:rsidP="006A28EA">
            <w:pPr>
              <w:rPr>
                <w:color w:val="FF0000"/>
                <w:sz w:val="16"/>
                <w:szCs w:val="16"/>
              </w:rPr>
            </w:pPr>
            <w:r w:rsidRPr="001B5AED">
              <w:rPr>
                <w:color w:val="FF0000"/>
                <w:sz w:val="16"/>
                <w:szCs w:val="16"/>
              </w:rPr>
              <w:t>63.4</w:t>
            </w:r>
          </w:p>
        </w:tc>
        <w:tc>
          <w:tcPr>
            <w:tcW w:w="1118" w:type="dxa"/>
            <w:noWrap/>
            <w:hideMark/>
          </w:tcPr>
          <w:p w14:paraId="4AE5E1E1" w14:textId="77777777" w:rsidR="005B2AEF" w:rsidRPr="001B5AED" w:rsidRDefault="005B2AEF" w:rsidP="006A28EA">
            <w:pPr>
              <w:rPr>
                <w:color w:val="FF0000"/>
                <w:sz w:val="16"/>
                <w:szCs w:val="16"/>
              </w:rPr>
            </w:pPr>
            <w:r w:rsidRPr="001B5AED">
              <w:rPr>
                <w:color w:val="FF0000"/>
                <w:sz w:val="16"/>
                <w:szCs w:val="16"/>
              </w:rPr>
              <w:t>36.6</w:t>
            </w:r>
          </w:p>
        </w:tc>
      </w:tr>
      <w:tr w:rsidR="005B2AEF" w:rsidRPr="00C06C5B" w14:paraId="54A4051F" w14:textId="77777777" w:rsidTr="00EF267D">
        <w:trPr>
          <w:trHeight w:val="288"/>
        </w:trPr>
        <w:tc>
          <w:tcPr>
            <w:tcW w:w="866" w:type="dxa"/>
            <w:noWrap/>
            <w:hideMark/>
          </w:tcPr>
          <w:p w14:paraId="4964F2FB" w14:textId="77777777" w:rsidR="005B2AEF" w:rsidRPr="001B5AED" w:rsidRDefault="005B2AEF" w:rsidP="006A28EA">
            <w:pPr>
              <w:rPr>
                <w:color w:val="FF0000"/>
                <w:sz w:val="16"/>
                <w:szCs w:val="16"/>
              </w:rPr>
            </w:pPr>
            <w:r w:rsidRPr="001B5AED">
              <w:rPr>
                <w:color w:val="FF0000"/>
                <w:sz w:val="16"/>
                <w:szCs w:val="16"/>
              </w:rPr>
              <w:t>915</w:t>
            </w:r>
          </w:p>
        </w:tc>
        <w:tc>
          <w:tcPr>
            <w:tcW w:w="1441" w:type="dxa"/>
            <w:noWrap/>
            <w:hideMark/>
          </w:tcPr>
          <w:p w14:paraId="40CA5F13" w14:textId="77777777" w:rsidR="005B2AEF" w:rsidRPr="001B5AED" w:rsidRDefault="005B2AEF" w:rsidP="006A28EA">
            <w:pPr>
              <w:rPr>
                <w:color w:val="FF0000"/>
                <w:sz w:val="16"/>
                <w:szCs w:val="16"/>
              </w:rPr>
            </w:pPr>
            <w:r w:rsidRPr="001B5AED">
              <w:rPr>
                <w:color w:val="FF0000"/>
                <w:sz w:val="16"/>
                <w:szCs w:val="16"/>
              </w:rPr>
              <w:t>B</w:t>
            </w:r>
          </w:p>
        </w:tc>
        <w:tc>
          <w:tcPr>
            <w:tcW w:w="1441" w:type="dxa"/>
            <w:noWrap/>
            <w:hideMark/>
          </w:tcPr>
          <w:p w14:paraId="2EAE3837"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6CAF676D" w14:textId="77777777" w:rsidR="005B2AEF" w:rsidRPr="001B5AED" w:rsidRDefault="005B2AEF" w:rsidP="006A28EA">
            <w:pPr>
              <w:rPr>
                <w:color w:val="FF0000"/>
                <w:sz w:val="16"/>
                <w:szCs w:val="16"/>
              </w:rPr>
            </w:pPr>
            <w:r w:rsidRPr="001B5AED">
              <w:rPr>
                <w:color w:val="FF0000"/>
                <w:sz w:val="16"/>
                <w:szCs w:val="16"/>
              </w:rPr>
              <w:t>0.0827</w:t>
            </w:r>
          </w:p>
        </w:tc>
        <w:tc>
          <w:tcPr>
            <w:tcW w:w="840" w:type="dxa"/>
            <w:noWrap/>
            <w:hideMark/>
          </w:tcPr>
          <w:p w14:paraId="201FAB73"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7A010F26" w14:textId="77777777" w:rsidR="005B2AEF" w:rsidRPr="001B5AED" w:rsidRDefault="005B2AEF" w:rsidP="006A28EA">
            <w:pPr>
              <w:rPr>
                <w:color w:val="FF0000"/>
                <w:sz w:val="16"/>
                <w:szCs w:val="16"/>
              </w:rPr>
            </w:pPr>
            <w:r w:rsidRPr="001B5AED">
              <w:rPr>
                <w:color w:val="FF0000"/>
                <w:sz w:val="16"/>
                <w:szCs w:val="16"/>
              </w:rPr>
              <w:t>0.00665</w:t>
            </w:r>
          </w:p>
        </w:tc>
        <w:tc>
          <w:tcPr>
            <w:tcW w:w="814" w:type="dxa"/>
            <w:hideMark/>
          </w:tcPr>
          <w:p w14:paraId="15AF23BC" w14:textId="77777777" w:rsidR="005B2AEF" w:rsidRPr="001B5AED" w:rsidRDefault="005B2AEF" w:rsidP="006A28EA">
            <w:pPr>
              <w:rPr>
                <w:color w:val="FF0000"/>
                <w:sz w:val="16"/>
                <w:szCs w:val="16"/>
              </w:rPr>
            </w:pPr>
            <w:r w:rsidRPr="001B5AED">
              <w:rPr>
                <w:color w:val="FF0000"/>
                <w:sz w:val="16"/>
                <w:szCs w:val="16"/>
              </w:rPr>
              <w:t>0.0256</w:t>
            </w:r>
          </w:p>
        </w:tc>
        <w:tc>
          <w:tcPr>
            <w:tcW w:w="940" w:type="dxa"/>
            <w:noWrap/>
            <w:hideMark/>
          </w:tcPr>
          <w:p w14:paraId="7AFAB1BE" w14:textId="77777777" w:rsidR="005B2AEF" w:rsidRPr="001B5AED" w:rsidRDefault="005B2AEF" w:rsidP="006A28EA">
            <w:pPr>
              <w:rPr>
                <w:color w:val="FF0000"/>
                <w:sz w:val="16"/>
                <w:szCs w:val="16"/>
              </w:rPr>
            </w:pPr>
            <w:r w:rsidRPr="001B5AED">
              <w:rPr>
                <w:color w:val="FF0000"/>
                <w:sz w:val="16"/>
                <w:szCs w:val="16"/>
              </w:rPr>
              <w:t>26.0</w:t>
            </w:r>
          </w:p>
        </w:tc>
        <w:tc>
          <w:tcPr>
            <w:tcW w:w="1118" w:type="dxa"/>
            <w:noWrap/>
            <w:hideMark/>
          </w:tcPr>
          <w:p w14:paraId="7E81CD0A" w14:textId="77777777" w:rsidR="005B2AEF" w:rsidRPr="001B5AED" w:rsidRDefault="005B2AEF" w:rsidP="006A28EA">
            <w:pPr>
              <w:rPr>
                <w:color w:val="FF0000"/>
                <w:sz w:val="16"/>
                <w:szCs w:val="16"/>
              </w:rPr>
            </w:pPr>
            <w:r w:rsidRPr="001B5AED">
              <w:rPr>
                <w:color w:val="FF0000"/>
                <w:sz w:val="16"/>
                <w:szCs w:val="16"/>
              </w:rPr>
              <w:t>74.0</w:t>
            </w:r>
          </w:p>
        </w:tc>
      </w:tr>
      <w:tr w:rsidR="005B2AEF" w:rsidRPr="00C06C5B" w14:paraId="32E84E18" w14:textId="77777777" w:rsidTr="00EF267D">
        <w:trPr>
          <w:trHeight w:val="288"/>
        </w:trPr>
        <w:tc>
          <w:tcPr>
            <w:tcW w:w="866" w:type="dxa"/>
            <w:noWrap/>
            <w:hideMark/>
          </w:tcPr>
          <w:p w14:paraId="33656648" w14:textId="77777777" w:rsidR="005B2AEF" w:rsidRPr="001B5AED" w:rsidRDefault="005B2AEF" w:rsidP="006A28EA">
            <w:pPr>
              <w:rPr>
                <w:color w:val="FF0000"/>
                <w:sz w:val="16"/>
                <w:szCs w:val="16"/>
              </w:rPr>
            </w:pPr>
            <w:r w:rsidRPr="001B5AED">
              <w:rPr>
                <w:color w:val="FF0000"/>
                <w:sz w:val="16"/>
                <w:szCs w:val="16"/>
              </w:rPr>
              <w:t>915</w:t>
            </w:r>
          </w:p>
        </w:tc>
        <w:tc>
          <w:tcPr>
            <w:tcW w:w="1441" w:type="dxa"/>
            <w:noWrap/>
            <w:hideMark/>
          </w:tcPr>
          <w:p w14:paraId="5411A0D6" w14:textId="77777777" w:rsidR="005B2AEF" w:rsidRPr="001B5AED" w:rsidRDefault="005B2AEF" w:rsidP="006A28EA">
            <w:pPr>
              <w:rPr>
                <w:color w:val="FF0000"/>
                <w:sz w:val="16"/>
                <w:szCs w:val="16"/>
              </w:rPr>
            </w:pPr>
            <w:r w:rsidRPr="001B5AED">
              <w:rPr>
                <w:color w:val="FF0000"/>
                <w:sz w:val="16"/>
                <w:szCs w:val="16"/>
              </w:rPr>
              <w:t>C</w:t>
            </w:r>
          </w:p>
        </w:tc>
        <w:tc>
          <w:tcPr>
            <w:tcW w:w="1441" w:type="dxa"/>
            <w:noWrap/>
            <w:hideMark/>
          </w:tcPr>
          <w:p w14:paraId="435412ED"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0B66D821" w14:textId="77777777" w:rsidR="005B2AEF" w:rsidRPr="001B5AED" w:rsidRDefault="005B2AEF" w:rsidP="006A28EA">
            <w:pPr>
              <w:rPr>
                <w:color w:val="FF0000"/>
                <w:sz w:val="16"/>
                <w:szCs w:val="16"/>
              </w:rPr>
            </w:pPr>
            <w:r w:rsidRPr="001B5AED">
              <w:rPr>
                <w:color w:val="FF0000"/>
                <w:sz w:val="16"/>
                <w:szCs w:val="16"/>
              </w:rPr>
              <w:t>0.085</w:t>
            </w:r>
          </w:p>
        </w:tc>
        <w:tc>
          <w:tcPr>
            <w:tcW w:w="840" w:type="dxa"/>
            <w:noWrap/>
            <w:hideMark/>
          </w:tcPr>
          <w:p w14:paraId="037E2F27"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1AE39162" w14:textId="77777777" w:rsidR="005B2AEF" w:rsidRPr="001B5AED" w:rsidRDefault="005B2AEF" w:rsidP="006A28EA">
            <w:pPr>
              <w:rPr>
                <w:color w:val="FF0000"/>
                <w:sz w:val="16"/>
                <w:szCs w:val="16"/>
              </w:rPr>
            </w:pPr>
            <w:r w:rsidRPr="001B5AED">
              <w:rPr>
                <w:color w:val="FF0000"/>
                <w:sz w:val="16"/>
                <w:szCs w:val="16"/>
              </w:rPr>
              <w:t>0.00895</w:t>
            </w:r>
          </w:p>
        </w:tc>
        <w:tc>
          <w:tcPr>
            <w:tcW w:w="814" w:type="dxa"/>
            <w:hideMark/>
          </w:tcPr>
          <w:p w14:paraId="274D2881" w14:textId="77777777" w:rsidR="005B2AEF" w:rsidRPr="001B5AED" w:rsidRDefault="005B2AEF" w:rsidP="006A28EA">
            <w:pPr>
              <w:rPr>
                <w:color w:val="FF0000"/>
                <w:sz w:val="16"/>
                <w:szCs w:val="16"/>
              </w:rPr>
            </w:pPr>
            <w:r w:rsidRPr="001B5AED">
              <w:rPr>
                <w:color w:val="FF0000"/>
                <w:sz w:val="16"/>
                <w:szCs w:val="16"/>
              </w:rPr>
              <w:t>0.0467</w:t>
            </w:r>
          </w:p>
        </w:tc>
        <w:tc>
          <w:tcPr>
            <w:tcW w:w="940" w:type="dxa"/>
            <w:noWrap/>
            <w:hideMark/>
          </w:tcPr>
          <w:p w14:paraId="5617B6C7" w14:textId="77777777" w:rsidR="005B2AEF" w:rsidRPr="001B5AED" w:rsidRDefault="005B2AEF" w:rsidP="006A28EA">
            <w:pPr>
              <w:rPr>
                <w:color w:val="FF0000"/>
                <w:sz w:val="16"/>
                <w:szCs w:val="16"/>
              </w:rPr>
            </w:pPr>
            <w:r w:rsidRPr="001B5AED">
              <w:rPr>
                <w:color w:val="FF0000"/>
                <w:sz w:val="16"/>
                <w:szCs w:val="16"/>
              </w:rPr>
              <w:t>19.2</w:t>
            </w:r>
          </w:p>
        </w:tc>
        <w:tc>
          <w:tcPr>
            <w:tcW w:w="1118" w:type="dxa"/>
            <w:noWrap/>
            <w:hideMark/>
          </w:tcPr>
          <w:p w14:paraId="66CBC8EE" w14:textId="77777777" w:rsidR="005B2AEF" w:rsidRPr="001B5AED" w:rsidRDefault="005B2AEF" w:rsidP="006A28EA">
            <w:pPr>
              <w:rPr>
                <w:color w:val="FF0000"/>
                <w:sz w:val="16"/>
                <w:szCs w:val="16"/>
              </w:rPr>
            </w:pPr>
            <w:r w:rsidRPr="001B5AED">
              <w:rPr>
                <w:color w:val="FF0000"/>
                <w:sz w:val="16"/>
                <w:szCs w:val="16"/>
              </w:rPr>
              <w:t>80.8</w:t>
            </w:r>
          </w:p>
        </w:tc>
      </w:tr>
      <w:tr w:rsidR="005B2AEF" w:rsidRPr="00C06C5B" w14:paraId="765EC53A" w14:textId="77777777" w:rsidTr="00EF267D">
        <w:trPr>
          <w:trHeight w:val="288"/>
        </w:trPr>
        <w:tc>
          <w:tcPr>
            <w:tcW w:w="866" w:type="dxa"/>
            <w:noWrap/>
            <w:hideMark/>
          </w:tcPr>
          <w:p w14:paraId="1508BD52" w14:textId="77777777" w:rsidR="005B2AEF" w:rsidRPr="001B5AED" w:rsidRDefault="005B2AEF" w:rsidP="006A28EA">
            <w:pPr>
              <w:rPr>
                <w:color w:val="FF0000"/>
                <w:sz w:val="16"/>
                <w:szCs w:val="16"/>
              </w:rPr>
            </w:pPr>
            <w:r w:rsidRPr="001B5AED">
              <w:rPr>
                <w:color w:val="FF0000"/>
                <w:sz w:val="16"/>
                <w:szCs w:val="16"/>
              </w:rPr>
              <w:t>916</w:t>
            </w:r>
          </w:p>
        </w:tc>
        <w:tc>
          <w:tcPr>
            <w:tcW w:w="1441" w:type="dxa"/>
            <w:noWrap/>
            <w:hideMark/>
          </w:tcPr>
          <w:p w14:paraId="0B53BB06" w14:textId="77777777" w:rsidR="005B2AEF" w:rsidRPr="001B5AED" w:rsidRDefault="005B2AEF" w:rsidP="006A28EA">
            <w:pPr>
              <w:rPr>
                <w:color w:val="FF0000"/>
                <w:sz w:val="16"/>
                <w:szCs w:val="16"/>
              </w:rPr>
            </w:pPr>
            <w:r w:rsidRPr="001B5AED">
              <w:rPr>
                <w:color w:val="FF0000"/>
                <w:sz w:val="16"/>
                <w:szCs w:val="16"/>
              </w:rPr>
              <w:t>A</w:t>
            </w:r>
          </w:p>
        </w:tc>
        <w:tc>
          <w:tcPr>
            <w:tcW w:w="1441" w:type="dxa"/>
            <w:noWrap/>
            <w:hideMark/>
          </w:tcPr>
          <w:p w14:paraId="263A8C8E"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2F2EDFFB" w14:textId="77777777" w:rsidR="005B2AEF" w:rsidRPr="001B5AED" w:rsidRDefault="005B2AEF" w:rsidP="006A28EA">
            <w:pPr>
              <w:rPr>
                <w:color w:val="FF0000"/>
                <w:sz w:val="16"/>
                <w:szCs w:val="16"/>
              </w:rPr>
            </w:pPr>
            <w:r w:rsidRPr="001B5AED">
              <w:rPr>
                <w:color w:val="FF0000"/>
                <w:sz w:val="16"/>
                <w:szCs w:val="16"/>
              </w:rPr>
              <w:t>0.0872</w:t>
            </w:r>
          </w:p>
        </w:tc>
        <w:tc>
          <w:tcPr>
            <w:tcW w:w="840" w:type="dxa"/>
            <w:noWrap/>
            <w:hideMark/>
          </w:tcPr>
          <w:p w14:paraId="34536318"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7E0D716C" w14:textId="77777777" w:rsidR="005B2AEF" w:rsidRPr="001B5AED" w:rsidRDefault="005B2AEF" w:rsidP="006A28EA">
            <w:pPr>
              <w:rPr>
                <w:color w:val="FF0000"/>
                <w:sz w:val="16"/>
                <w:szCs w:val="16"/>
              </w:rPr>
            </w:pPr>
            <w:r w:rsidRPr="001B5AED">
              <w:rPr>
                <w:color w:val="FF0000"/>
                <w:sz w:val="16"/>
                <w:szCs w:val="16"/>
              </w:rPr>
              <w:t>0.01115</w:t>
            </w:r>
          </w:p>
        </w:tc>
        <w:tc>
          <w:tcPr>
            <w:tcW w:w="814" w:type="dxa"/>
            <w:hideMark/>
          </w:tcPr>
          <w:p w14:paraId="64C5370A" w14:textId="77777777" w:rsidR="005B2AEF" w:rsidRPr="001B5AED" w:rsidRDefault="005B2AEF" w:rsidP="006A28EA">
            <w:pPr>
              <w:rPr>
                <w:color w:val="FF0000"/>
                <w:sz w:val="16"/>
                <w:szCs w:val="16"/>
              </w:rPr>
            </w:pPr>
            <w:r w:rsidRPr="001B5AED">
              <w:rPr>
                <w:color w:val="FF0000"/>
                <w:sz w:val="16"/>
                <w:szCs w:val="16"/>
              </w:rPr>
              <w:t>0.0765</w:t>
            </w:r>
          </w:p>
        </w:tc>
        <w:tc>
          <w:tcPr>
            <w:tcW w:w="940" w:type="dxa"/>
            <w:noWrap/>
            <w:hideMark/>
          </w:tcPr>
          <w:p w14:paraId="7CDD6FBE" w14:textId="77777777" w:rsidR="005B2AEF" w:rsidRPr="001B5AED" w:rsidRDefault="005B2AEF" w:rsidP="006A28EA">
            <w:pPr>
              <w:rPr>
                <w:color w:val="FF0000"/>
                <w:sz w:val="16"/>
                <w:szCs w:val="16"/>
              </w:rPr>
            </w:pPr>
            <w:r w:rsidRPr="001B5AED">
              <w:rPr>
                <w:color w:val="FF0000"/>
                <w:sz w:val="16"/>
                <w:szCs w:val="16"/>
              </w:rPr>
              <w:t>14.6</w:t>
            </w:r>
          </w:p>
        </w:tc>
        <w:tc>
          <w:tcPr>
            <w:tcW w:w="1118" w:type="dxa"/>
            <w:noWrap/>
            <w:hideMark/>
          </w:tcPr>
          <w:p w14:paraId="5614C88E" w14:textId="77777777" w:rsidR="005B2AEF" w:rsidRPr="001B5AED" w:rsidRDefault="005B2AEF" w:rsidP="006A28EA">
            <w:pPr>
              <w:rPr>
                <w:color w:val="FF0000"/>
                <w:sz w:val="16"/>
                <w:szCs w:val="16"/>
              </w:rPr>
            </w:pPr>
            <w:r w:rsidRPr="001B5AED">
              <w:rPr>
                <w:color w:val="FF0000"/>
                <w:sz w:val="16"/>
                <w:szCs w:val="16"/>
              </w:rPr>
              <w:t>85.4</w:t>
            </w:r>
          </w:p>
        </w:tc>
      </w:tr>
      <w:tr w:rsidR="005B2AEF" w:rsidRPr="00C06C5B" w14:paraId="03ECB2CD" w14:textId="77777777" w:rsidTr="00EF267D">
        <w:trPr>
          <w:trHeight w:val="288"/>
        </w:trPr>
        <w:tc>
          <w:tcPr>
            <w:tcW w:w="866" w:type="dxa"/>
            <w:noWrap/>
            <w:hideMark/>
          </w:tcPr>
          <w:p w14:paraId="2CC13383" w14:textId="77777777" w:rsidR="005B2AEF" w:rsidRPr="001B5AED" w:rsidRDefault="005B2AEF" w:rsidP="006A28EA">
            <w:pPr>
              <w:rPr>
                <w:color w:val="FF0000"/>
                <w:sz w:val="16"/>
                <w:szCs w:val="16"/>
              </w:rPr>
            </w:pPr>
            <w:r w:rsidRPr="001B5AED">
              <w:rPr>
                <w:color w:val="FF0000"/>
                <w:sz w:val="16"/>
                <w:szCs w:val="16"/>
              </w:rPr>
              <w:t>916</w:t>
            </w:r>
          </w:p>
        </w:tc>
        <w:tc>
          <w:tcPr>
            <w:tcW w:w="1441" w:type="dxa"/>
            <w:noWrap/>
            <w:hideMark/>
          </w:tcPr>
          <w:p w14:paraId="0AE202BB" w14:textId="77777777" w:rsidR="005B2AEF" w:rsidRPr="001B5AED" w:rsidRDefault="005B2AEF" w:rsidP="006A28EA">
            <w:pPr>
              <w:rPr>
                <w:color w:val="FF0000"/>
                <w:sz w:val="16"/>
                <w:szCs w:val="16"/>
              </w:rPr>
            </w:pPr>
            <w:r w:rsidRPr="001B5AED">
              <w:rPr>
                <w:color w:val="FF0000"/>
                <w:sz w:val="16"/>
                <w:szCs w:val="16"/>
              </w:rPr>
              <w:t>B</w:t>
            </w:r>
          </w:p>
        </w:tc>
        <w:tc>
          <w:tcPr>
            <w:tcW w:w="1441" w:type="dxa"/>
            <w:noWrap/>
            <w:hideMark/>
          </w:tcPr>
          <w:p w14:paraId="1B8F871E"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6C3F52CD" w14:textId="77777777" w:rsidR="005B2AEF" w:rsidRPr="001B5AED" w:rsidRDefault="005B2AEF" w:rsidP="006A28EA">
            <w:pPr>
              <w:rPr>
                <w:color w:val="FF0000"/>
                <w:sz w:val="16"/>
                <w:szCs w:val="16"/>
              </w:rPr>
            </w:pPr>
            <w:r w:rsidRPr="001B5AED">
              <w:rPr>
                <w:color w:val="FF0000"/>
                <w:sz w:val="16"/>
                <w:szCs w:val="16"/>
              </w:rPr>
              <w:t>0.0844</w:t>
            </w:r>
          </w:p>
        </w:tc>
        <w:tc>
          <w:tcPr>
            <w:tcW w:w="840" w:type="dxa"/>
            <w:noWrap/>
            <w:hideMark/>
          </w:tcPr>
          <w:p w14:paraId="5458788F"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6115E9FA" w14:textId="77777777" w:rsidR="005B2AEF" w:rsidRPr="001B5AED" w:rsidRDefault="005B2AEF" w:rsidP="006A28EA">
            <w:pPr>
              <w:rPr>
                <w:color w:val="FF0000"/>
                <w:sz w:val="16"/>
                <w:szCs w:val="16"/>
              </w:rPr>
            </w:pPr>
            <w:r w:rsidRPr="001B5AED">
              <w:rPr>
                <w:color w:val="FF0000"/>
                <w:sz w:val="16"/>
                <w:szCs w:val="16"/>
              </w:rPr>
              <w:t>0.00835</w:t>
            </w:r>
          </w:p>
        </w:tc>
        <w:tc>
          <w:tcPr>
            <w:tcW w:w="814" w:type="dxa"/>
            <w:hideMark/>
          </w:tcPr>
          <w:p w14:paraId="20BE0878" w14:textId="77777777" w:rsidR="005B2AEF" w:rsidRPr="001B5AED" w:rsidRDefault="005B2AEF" w:rsidP="006A28EA">
            <w:pPr>
              <w:rPr>
                <w:color w:val="FF0000"/>
                <w:sz w:val="16"/>
                <w:szCs w:val="16"/>
              </w:rPr>
            </w:pPr>
            <w:r w:rsidRPr="001B5AED">
              <w:rPr>
                <w:color w:val="FF0000"/>
                <w:sz w:val="16"/>
                <w:szCs w:val="16"/>
              </w:rPr>
              <w:t>0.0314</w:t>
            </w:r>
          </w:p>
        </w:tc>
        <w:tc>
          <w:tcPr>
            <w:tcW w:w="940" w:type="dxa"/>
            <w:noWrap/>
            <w:hideMark/>
          </w:tcPr>
          <w:p w14:paraId="3557A59B" w14:textId="77777777" w:rsidR="005B2AEF" w:rsidRPr="001B5AED" w:rsidRDefault="005B2AEF" w:rsidP="006A28EA">
            <w:pPr>
              <w:rPr>
                <w:color w:val="FF0000"/>
                <w:sz w:val="16"/>
                <w:szCs w:val="16"/>
              </w:rPr>
            </w:pPr>
            <w:r w:rsidRPr="001B5AED">
              <w:rPr>
                <w:color w:val="FF0000"/>
                <w:sz w:val="16"/>
                <w:szCs w:val="16"/>
              </w:rPr>
              <w:t>26.6</w:t>
            </w:r>
          </w:p>
        </w:tc>
        <w:tc>
          <w:tcPr>
            <w:tcW w:w="1118" w:type="dxa"/>
            <w:noWrap/>
            <w:hideMark/>
          </w:tcPr>
          <w:p w14:paraId="7E79061E" w14:textId="77777777" w:rsidR="005B2AEF" w:rsidRPr="001B5AED" w:rsidRDefault="005B2AEF" w:rsidP="006A28EA">
            <w:pPr>
              <w:rPr>
                <w:color w:val="FF0000"/>
                <w:sz w:val="16"/>
                <w:szCs w:val="16"/>
              </w:rPr>
            </w:pPr>
            <w:r w:rsidRPr="001B5AED">
              <w:rPr>
                <w:color w:val="FF0000"/>
                <w:sz w:val="16"/>
                <w:szCs w:val="16"/>
              </w:rPr>
              <w:t>73.4</w:t>
            </w:r>
          </w:p>
        </w:tc>
      </w:tr>
      <w:tr w:rsidR="005B2AEF" w:rsidRPr="00C06C5B" w14:paraId="45903185" w14:textId="77777777" w:rsidTr="00EF267D">
        <w:trPr>
          <w:trHeight w:val="288"/>
        </w:trPr>
        <w:tc>
          <w:tcPr>
            <w:tcW w:w="866" w:type="dxa"/>
            <w:noWrap/>
            <w:hideMark/>
          </w:tcPr>
          <w:p w14:paraId="2A94065D" w14:textId="77777777" w:rsidR="005B2AEF" w:rsidRPr="001B5AED" w:rsidRDefault="005B2AEF" w:rsidP="006A28EA">
            <w:pPr>
              <w:rPr>
                <w:color w:val="FF0000"/>
                <w:sz w:val="16"/>
                <w:szCs w:val="16"/>
              </w:rPr>
            </w:pPr>
            <w:r w:rsidRPr="001B5AED">
              <w:rPr>
                <w:color w:val="FF0000"/>
                <w:sz w:val="16"/>
                <w:szCs w:val="16"/>
              </w:rPr>
              <w:t>916</w:t>
            </w:r>
          </w:p>
        </w:tc>
        <w:tc>
          <w:tcPr>
            <w:tcW w:w="1441" w:type="dxa"/>
            <w:noWrap/>
            <w:hideMark/>
          </w:tcPr>
          <w:p w14:paraId="0BC4F7DA" w14:textId="77777777" w:rsidR="005B2AEF" w:rsidRPr="001B5AED" w:rsidRDefault="005B2AEF" w:rsidP="006A28EA">
            <w:pPr>
              <w:rPr>
                <w:color w:val="FF0000"/>
                <w:sz w:val="16"/>
                <w:szCs w:val="16"/>
              </w:rPr>
            </w:pPr>
            <w:r w:rsidRPr="001B5AED">
              <w:rPr>
                <w:color w:val="FF0000"/>
                <w:sz w:val="16"/>
                <w:szCs w:val="16"/>
              </w:rPr>
              <w:t>C</w:t>
            </w:r>
          </w:p>
        </w:tc>
        <w:tc>
          <w:tcPr>
            <w:tcW w:w="1441" w:type="dxa"/>
            <w:noWrap/>
            <w:hideMark/>
          </w:tcPr>
          <w:p w14:paraId="1E652669"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297F572C" w14:textId="77777777" w:rsidR="005B2AEF" w:rsidRPr="001B5AED" w:rsidRDefault="005B2AEF" w:rsidP="006A28EA">
            <w:pPr>
              <w:rPr>
                <w:color w:val="FF0000"/>
                <w:sz w:val="16"/>
                <w:szCs w:val="16"/>
              </w:rPr>
            </w:pPr>
            <w:r w:rsidRPr="001B5AED">
              <w:rPr>
                <w:color w:val="FF0000"/>
                <w:sz w:val="16"/>
                <w:szCs w:val="16"/>
              </w:rPr>
              <w:t>0.082</w:t>
            </w:r>
          </w:p>
        </w:tc>
        <w:tc>
          <w:tcPr>
            <w:tcW w:w="840" w:type="dxa"/>
            <w:noWrap/>
            <w:hideMark/>
          </w:tcPr>
          <w:p w14:paraId="15400256"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53A65E6E" w14:textId="77777777" w:rsidR="005B2AEF" w:rsidRPr="001B5AED" w:rsidRDefault="005B2AEF" w:rsidP="006A28EA">
            <w:pPr>
              <w:rPr>
                <w:color w:val="FF0000"/>
                <w:sz w:val="16"/>
                <w:szCs w:val="16"/>
              </w:rPr>
            </w:pPr>
            <w:r w:rsidRPr="001B5AED">
              <w:rPr>
                <w:color w:val="FF0000"/>
                <w:sz w:val="16"/>
                <w:szCs w:val="16"/>
              </w:rPr>
              <w:t>0.00595</w:t>
            </w:r>
          </w:p>
        </w:tc>
        <w:tc>
          <w:tcPr>
            <w:tcW w:w="814" w:type="dxa"/>
            <w:hideMark/>
          </w:tcPr>
          <w:p w14:paraId="30817CDA" w14:textId="77777777" w:rsidR="005B2AEF" w:rsidRPr="001B5AED" w:rsidRDefault="005B2AEF" w:rsidP="006A28EA">
            <w:pPr>
              <w:rPr>
                <w:color w:val="FF0000"/>
                <w:sz w:val="16"/>
                <w:szCs w:val="16"/>
              </w:rPr>
            </w:pPr>
            <w:r w:rsidRPr="001B5AED">
              <w:rPr>
                <w:color w:val="FF0000"/>
                <w:sz w:val="16"/>
                <w:szCs w:val="16"/>
              </w:rPr>
              <w:t>0.0225</w:t>
            </w:r>
          </w:p>
        </w:tc>
        <w:tc>
          <w:tcPr>
            <w:tcW w:w="940" w:type="dxa"/>
            <w:noWrap/>
            <w:hideMark/>
          </w:tcPr>
          <w:p w14:paraId="729F7755" w14:textId="77777777" w:rsidR="005B2AEF" w:rsidRPr="001B5AED" w:rsidRDefault="005B2AEF" w:rsidP="006A28EA">
            <w:pPr>
              <w:rPr>
                <w:color w:val="FF0000"/>
                <w:sz w:val="16"/>
                <w:szCs w:val="16"/>
              </w:rPr>
            </w:pPr>
            <w:r w:rsidRPr="001B5AED">
              <w:rPr>
                <w:color w:val="FF0000"/>
                <w:sz w:val="16"/>
                <w:szCs w:val="16"/>
              </w:rPr>
              <w:t>26.4</w:t>
            </w:r>
          </w:p>
        </w:tc>
        <w:tc>
          <w:tcPr>
            <w:tcW w:w="1118" w:type="dxa"/>
            <w:noWrap/>
            <w:hideMark/>
          </w:tcPr>
          <w:p w14:paraId="6AB1E44C" w14:textId="77777777" w:rsidR="005B2AEF" w:rsidRPr="001B5AED" w:rsidRDefault="005B2AEF" w:rsidP="006A28EA">
            <w:pPr>
              <w:rPr>
                <w:color w:val="FF0000"/>
                <w:sz w:val="16"/>
                <w:szCs w:val="16"/>
              </w:rPr>
            </w:pPr>
            <w:r w:rsidRPr="001B5AED">
              <w:rPr>
                <w:color w:val="FF0000"/>
                <w:sz w:val="16"/>
                <w:szCs w:val="16"/>
              </w:rPr>
              <w:t>73.6</w:t>
            </w:r>
          </w:p>
        </w:tc>
      </w:tr>
      <w:tr w:rsidR="005B2AEF" w:rsidRPr="00C06C5B" w14:paraId="4224A6D2" w14:textId="77777777" w:rsidTr="00EF267D">
        <w:trPr>
          <w:trHeight w:val="288"/>
        </w:trPr>
        <w:tc>
          <w:tcPr>
            <w:tcW w:w="866" w:type="dxa"/>
            <w:noWrap/>
            <w:hideMark/>
          </w:tcPr>
          <w:p w14:paraId="47C88319" w14:textId="77777777" w:rsidR="005B2AEF" w:rsidRPr="00C06C5B" w:rsidRDefault="005B2AEF" w:rsidP="006A28EA">
            <w:pPr>
              <w:rPr>
                <w:sz w:val="16"/>
                <w:szCs w:val="16"/>
              </w:rPr>
            </w:pPr>
            <w:r w:rsidRPr="00C06C5B">
              <w:rPr>
                <w:sz w:val="16"/>
                <w:szCs w:val="16"/>
              </w:rPr>
              <w:t>917</w:t>
            </w:r>
          </w:p>
        </w:tc>
        <w:tc>
          <w:tcPr>
            <w:tcW w:w="1441" w:type="dxa"/>
            <w:noWrap/>
            <w:hideMark/>
          </w:tcPr>
          <w:p w14:paraId="725A305E" w14:textId="77777777" w:rsidR="005B2AEF" w:rsidRPr="00C06C5B" w:rsidRDefault="005B2AEF" w:rsidP="006A28EA">
            <w:pPr>
              <w:rPr>
                <w:sz w:val="16"/>
                <w:szCs w:val="16"/>
              </w:rPr>
            </w:pPr>
            <w:r w:rsidRPr="00C06C5B">
              <w:rPr>
                <w:sz w:val="16"/>
                <w:szCs w:val="16"/>
              </w:rPr>
              <w:t>A</w:t>
            </w:r>
          </w:p>
        </w:tc>
        <w:tc>
          <w:tcPr>
            <w:tcW w:w="1441" w:type="dxa"/>
            <w:noWrap/>
            <w:hideMark/>
          </w:tcPr>
          <w:p w14:paraId="08FE81A2"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26BFE484" w14:textId="77777777" w:rsidR="005B2AEF" w:rsidRPr="00C06C5B" w:rsidRDefault="005B2AEF" w:rsidP="006A28EA">
            <w:pPr>
              <w:rPr>
                <w:sz w:val="16"/>
                <w:szCs w:val="16"/>
              </w:rPr>
            </w:pPr>
          </w:p>
        </w:tc>
        <w:tc>
          <w:tcPr>
            <w:tcW w:w="840" w:type="dxa"/>
            <w:noWrap/>
            <w:hideMark/>
          </w:tcPr>
          <w:p w14:paraId="2AAE6C6E" w14:textId="77777777" w:rsidR="005B2AEF" w:rsidRPr="00C06C5B" w:rsidRDefault="005B2AEF" w:rsidP="006A28EA">
            <w:pPr>
              <w:rPr>
                <w:sz w:val="16"/>
                <w:szCs w:val="16"/>
              </w:rPr>
            </w:pPr>
          </w:p>
        </w:tc>
        <w:tc>
          <w:tcPr>
            <w:tcW w:w="1029" w:type="dxa"/>
            <w:noWrap/>
            <w:hideMark/>
          </w:tcPr>
          <w:p w14:paraId="00826E96" w14:textId="77777777" w:rsidR="005B2AEF" w:rsidRPr="00C06C5B" w:rsidRDefault="005B2AEF" w:rsidP="006A28EA">
            <w:pPr>
              <w:rPr>
                <w:sz w:val="16"/>
                <w:szCs w:val="16"/>
              </w:rPr>
            </w:pPr>
          </w:p>
        </w:tc>
        <w:tc>
          <w:tcPr>
            <w:tcW w:w="814" w:type="dxa"/>
          </w:tcPr>
          <w:p w14:paraId="26D933EE" w14:textId="11363776" w:rsidR="005B2AEF" w:rsidRPr="00C06C5B" w:rsidRDefault="005B2AEF" w:rsidP="006A28EA">
            <w:pPr>
              <w:rPr>
                <w:sz w:val="16"/>
                <w:szCs w:val="16"/>
              </w:rPr>
            </w:pPr>
          </w:p>
        </w:tc>
        <w:tc>
          <w:tcPr>
            <w:tcW w:w="940" w:type="dxa"/>
            <w:noWrap/>
          </w:tcPr>
          <w:p w14:paraId="75A9F738" w14:textId="4040CE46" w:rsidR="005B2AEF" w:rsidRPr="00C06C5B" w:rsidRDefault="005B2AEF" w:rsidP="006A28EA">
            <w:pPr>
              <w:rPr>
                <w:sz w:val="16"/>
                <w:szCs w:val="16"/>
              </w:rPr>
            </w:pPr>
          </w:p>
        </w:tc>
        <w:tc>
          <w:tcPr>
            <w:tcW w:w="1118" w:type="dxa"/>
            <w:noWrap/>
          </w:tcPr>
          <w:p w14:paraId="147E08CF" w14:textId="6E6F55F0" w:rsidR="005B2AEF" w:rsidRPr="00C06C5B" w:rsidRDefault="005B2AEF" w:rsidP="006A28EA">
            <w:pPr>
              <w:rPr>
                <w:sz w:val="16"/>
                <w:szCs w:val="16"/>
              </w:rPr>
            </w:pPr>
          </w:p>
        </w:tc>
      </w:tr>
      <w:tr w:rsidR="005B2AEF" w:rsidRPr="00C06C5B" w14:paraId="6257EB4C" w14:textId="77777777" w:rsidTr="00EF267D">
        <w:trPr>
          <w:trHeight w:val="288"/>
        </w:trPr>
        <w:tc>
          <w:tcPr>
            <w:tcW w:w="866" w:type="dxa"/>
            <w:noWrap/>
            <w:hideMark/>
          </w:tcPr>
          <w:p w14:paraId="132093EB" w14:textId="77777777" w:rsidR="005B2AEF" w:rsidRPr="001B5AED" w:rsidRDefault="005B2AEF" w:rsidP="006A28EA">
            <w:pPr>
              <w:rPr>
                <w:color w:val="FF0000"/>
                <w:sz w:val="16"/>
                <w:szCs w:val="16"/>
              </w:rPr>
            </w:pPr>
            <w:r w:rsidRPr="001B5AED">
              <w:rPr>
                <w:color w:val="FF0000"/>
                <w:sz w:val="16"/>
                <w:szCs w:val="16"/>
              </w:rPr>
              <w:lastRenderedPageBreak/>
              <w:t>917</w:t>
            </w:r>
          </w:p>
        </w:tc>
        <w:tc>
          <w:tcPr>
            <w:tcW w:w="1441" w:type="dxa"/>
            <w:noWrap/>
            <w:hideMark/>
          </w:tcPr>
          <w:p w14:paraId="63D758BD" w14:textId="77777777" w:rsidR="005B2AEF" w:rsidRPr="001B5AED" w:rsidRDefault="005B2AEF" w:rsidP="006A28EA">
            <w:pPr>
              <w:rPr>
                <w:color w:val="FF0000"/>
                <w:sz w:val="16"/>
                <w:szCs w:val="16"/>
              </w:rPr>
            </w:pPr>
            <w:r w:rsidRPr="001B5AED">
              <w:rPr>
                <w:color w:val="FF0000"/>
                <w:sz w:val="16"/>
                <w:szCs w:val="16"/>
              </w:rPr>
              <w:t>B</w:t>
            </w:r>
          </w:p>
        </w:tc>
        <w:tc>
          <w:tcPr>
            <w:tcW w:w="1441" w:type="dxa"/>
            <w:noWrap/>
            <w:hideMark/>
          </w:tcPr>
          <w:p w14:paraId="5774379B"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20861332" w14:textId="77777777" w:rsidR="005B2AEF" w:rsidRPr="001B5AED" w:rsidRDefault="005B2AEF" w:rsidP="006A28EA">
            <w:pPr>
              <w:rPr>
                <w:color w:val="FF0000"/>
                <w:sz w:val="16"/>
                <w:szCs w:val="16"/>
              </w:rPr>
            </w:pPr>
            <w:r w:rsidRPr="001B5AED">
              <w:rPr>
                <w:color w:val="FF0000"/>
                <w:sz w:val="16"/>
                <w:szCs w:val="16"/>
              </w:rPr>
              <w:t>0.1179</w:t>
            </w:r>
          </w:p>
        </w:tc>
        <w:tc>
          <w:tcPr>
            <w:tcW w:w="840" w:type="dxa"/>
            <w:noWrap/>
            <w:hideMark/>
          </w:tcPr>
          <w:p w14:paraId="529B2F7E"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2679D5CF" w14:textId="77777777" w:rsidR="005B2AEF" w:rsidRPr="001B5AED" w:rsidRDefault="005B2AEF" w:rsidP="006A28EA">
            <w:pPr>
              <w:rPr>
                <w:color w:val="FF0000"/>
                <w:sz w:val="16"/>
                <w:szCs w:val="16"/>
              </w:rPr>
            </w:pPr>
            <w:r w:rsidRPr="001B5AED">
              <w:rPr>
                <w:color w:val="FF0000"/>
                <w:sz w:val="16"/>
                <w:szCs w:val="16"/>
              </w:rPr>
              <w:t>0.04185</w:t>
            </w:r>
          </w:p>
        </w:tc>
        <w:tc>
          <w:tcPr>
            <w:tcW w:w="814" w:type="dxa"/>
            <w:hideMark/>
          </w:tcPr>
          <w:p w14:paraId="2B0C224B" w14:textId="77777777" w:rsidR="005B2AEF" w:rsidRPr="001B5AED" w:rsidRDefault="005B2AEF" w:rsidP="006A28EA">
            <w:pPr>
              <w:rPr>
                <w:color w:val="FF0000"/>
                <w:sz w:val="16"/>
                <w:szCs w:val="16"/>
              </w:rPr>
            </w:pPr>
            <w:r w:rsidRPr="001B5AED">
              <w:rPr>
                <w:color w:val="FF0000"/>
                <w:sz w:val="16"/>
                <w:szCs w:val="16"/>
              </w:rPr>
              <w:t>0.2349</w:t>
            </w:r>
          </w:p>
        </w:tc>
        <w:tc>
          <w:tcPr>
            <w:tcW w:w="940" w:type="dxa"/>
            <w:noWrap/>
            <w:hideMark/>
          </w:tcPr>
          <w:p w14:paraId="0B8C64A7" w14:textId="77777777" w:rsidR="005B2AEF" w:rsidRPr="001B5AED" w:rsidRDefault="005B2AEF" w:rsidP="006A28EA">
            <w:pPr>
              <w:rPr>
                <w:color w:val="FF0000"/>
                <w:sz w:val="16"/>
                <w:szCs w:val="16"/>
              </w:rPr>
            </w:pPr>
            <w:r w:rsidRPr="001B5AED">
              <w:rPr>
                <w:color w:val="FF0000"/>
                <w:sz w:val="16"/>
                <w:szCs w:val="16"/>
              </w:rPr>
              <w:t>17.8</w:t>
            </w:r>
          </w:p>
        </w:tc>
        <w:tc>
          <w:tcPr>
            <w:tcW w:w="1118" w:type="dxa"/>
            <w:noWrap/>
            <w:hideMark/>
          </w:tcPr>
          <w:p w14:paraId="23FE0022" w14:textId="77777777" w:rsidR="005B2AEF" w:rsidRPr="001B5AED" w:rsidRDefault="005B2AEF" w:rsidP="006A28EA">
            <w:pPr>
              <w:rPr>
                <w:color w:val="FF0000"/>
                <w:sz w:val="16"/>
                <w:szCs w:val="16"/>
              </w:rPr>
            </w:pPr>
            <w:r w:rsidRPr="001B5AED">
              <w:rPr>
                <w:color w:val="FF0000"/>
                <w:sz w:val="16"/>
                <w:szCs w:val="16"/>
              </w:rPr>
              <w:t>82.2</w:t>
            </w:r>
          </w:p>
        </w:tc>
      </w:tr>
      <w:tr w:rsidR="005B2AEF" w:rsidRPr="00C06C5B" w14:paraId="513ED9D3" w14:textId="77777777" w:rsidTr="00EF267D">
        <w:trPr>
          <w:trHeight w:val="288"/>
        </w:trPr>
        <w:tc>
          <w:tcPr>
            <w:tcW w:w="866" w:type="dxa"/>
            <w:noWrap/>
            <w:hideMark/>
          </w:tcPr>
          <w:p w14:paraId="61EA9F5E" w14:textId="77777777" w:rsidR="005B2AEF" w:rsidRPr="001B5AED" w:rsidRDefault="005B2AEF" w:rsidP="006A28EA">
            <w:pPr>
              <w:rPr>
                <w:color w:val="FF0000"/>
                <w:sz w:val="16"/>
                <w:szCs w:val="16"/>
              </w:rPr>
            </w:pPr>
            <w:r w:rsidRPr="001B5AED">
              <w:rPr>
                <w:color w:val="FF0000"/>
                <w:sz w:val="16"/>
                <w:szCs w:val="16"/>
              </w:rPr>
              <w:t>917</w:t>
            </w:r>
          </w:p>
        </w:tc>
        <w:tc>
          <w:tcPr>
            <w:tcW w:w="1441" w:type="dxa"/>
            <w:noWrap/>
            <w:hideMark/>
          </w:tcPr>
          <w:p w14:paraId="00F0D469" w14:textId="77777777" w:rsidR="005B2AEF" w:rsidRPr="001B5AED" w:rsidRDefault="005B2AEF" w:rsidP="006A28EA">
            <w:pPr>
              <w:rPr>
                <w:color w:val="FF0000"/>
                <w:sz w:val="16"/>
                <w:szCs w:val="16"/>
              </w:rPr>
            </w:pPr>
            <w:r w:rsidRPr="001B5AED">
              <w:rPr>
                <w:color w:val="FF0000"/>
                <w:sz w:val="16"/>
                <w:szCs w:val="16"/>
              </w:rPr>
              <w:t>C</w:t>
            </w:r>
          </w:p>
        </w:tc>
        <w:tc>
          <w:tcPr>
            <w:tcW w:w="1441" w:type="dxa"/>
            <w:noWrap/>
            <w:hideMark/>
          </w:tcPr>
          <w:p w14:paraId="32116BE7"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616559C1" w14:textId="77777777" w:rsidR="005B2AEF" w:rsidRPr="001B5AED" w:rsidRDefault="005B2AEF" w:rsidP="006A28EA">
            <w:pPr>
              <w:rPr>
                <w:color w:val="FF0000"/>
                <w:sz w:val="16"/>
                <w:szCs w:val="16"/>
              </w:rPr>
            </w:pPr>
            <w:r w:rsidRPr="001B5AED">
              <w:rPr>
                <w:color w:val="FF0000"/>
                <w:sz w:val="16"/>
                <w:szCs w:val="16"/>
              </w:rPr>
              <w:t>0.113</w:t>
            </w:r>
          </w:p>
        </w:tc>
        <w:tc>
          <w:tcPr>
            <w:tcW w:w="840" w:type="dxa"/>
            <w:noWrap/>
            <w:hideMark/>
          </w:tcPr>
          <w:p w14:paraId="0831287B"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60EAACEE" w14:textId="77777777" w:rsidR="005B2AEF" w:rsidRPr="001B5AED" w:rsidRDefault="005B2AEF" w:rsidP="006A28EA">
            <w:pPr>
              <w:rPr>
                <w:color w:val="FF0000"/>
                <w:sz w:val="16"/>
                <w:szCs w:val="16"/>
              </w:rPr>
            </w:pPr>
            <w:r w:rsidRPr="001B5AED">
              <w:rPr>
                <w:color w:val="FF0000"/>
                <w:sz w:val="16"/>
                <w:szCs w:val="16"/>
              </w:rPr>
              <w:t>0.03695</w:t>
            </w:r>
          </w:p>
        </w:tc>
        <w:tc>
          <w:tcPr>
            <w:tcW w:w="814" w:type="dxa"/>
            <w:hideMark/>
          </w:tcPr>
          <w:p w14:paraId="25F913C9" w14:textId="77777777" w:rsidR="005B2AEF" w:rsidRPr="001B5AED" w:rsidRDefault="005B2AEF" w:rsidP="006A28EA">
            <w:pPr>
              <w:rPr>
                <w:color w:val="FF0000"/>
                <w:sz w:val="16"/>
                <w:szCs w:val="16"/>
              </w:rPr>
            </w:pPr>
            <w:r w:rsidRPr="001B5AED">
              <w:rPr>
                <w:color w:val="FF0000"/>
                <w:sz w:val="16"/>
                <w:szCs w:val="16"/>
              </w:rPr>
              <w:t>0.2382</w:t>
            </w:r>
          </w:p>
        </w:tc>
        <w:tc>
          <w:tcPr>
            <w:tcW w:w="940" w:type="dxa"/>
            <w:noWrap/>
            <w:hideMark/>
          </w:tcPr>
          <w:p w14:paraId="5F78BA05" w14:textId="77777777" w:rsidR="005B2AEF" w:rsidRPr="001B5AED" w:rsidRDefault="005B2AEF" w:rsidP="006A28EA">
            <w:pPr>
              <w:rPr>
                <w:color w:val="FF0000"/>
                <w:sz w:val="16"/>
                <w:szCs w:val="16"/>
              </w:rPr>
            </w:pPr>
            <w:r w:rsidRPr="001B5AED">
              <w:rPr>
                <w:color w:val="FF0000"/>
                <w:sz w:val="16"/>
                <w:szCs w:val="16"/>
              </w:rPr>
              <w:t>15.5</w:t>
            </w:r>
          </w:p>
        </w:tc>
        <w:tc>
          <w:tcPr>
            <w:tcW w:w="1118" w:type="dxa"/>
            <w:noWrap/>
            <w:hideMark/>
          </w:tcPr>
          <w:p w14:paraId="35852DE7" w14:textId="77777777" w:rsidR="005B2AEF" w:rsidRPr="001B5AED" w:rsidRDefault="005B2AEF" w:rsidP="006A28EA">
            <w:pPr>
              <w:rPr>
                <w:color w:val="FF0000"/>
                <w:sz w:val="16"/>
                <w:szCs w:val="16"/>
              </w:rPr>
            </w:pPr>
            <w:r w:rsidRPr="001B5AED">
              <w:rPr>
                <w:color w:val="FF0000"/>
                <w:sz w:val="16"/>
                <w:szCs w:val="16"/>
              </w:rPr>
              <w:t>84.5</w:t>
            </w:r>
          </w:p>
        </w:tc>
      </w:tr>
      <w:tr w:rsidR="005B2AEF" w:rsidRPr="00C06C5B" w14:paraId="0E237C00" w14:textId="77777777" w:rsidTr="00EF267D">
        <w:trPr>
          <w:trHeight w:val="288"/>
        </w:trPr>
        <w:tc>
          <w:tcPr>
            <w:tcW w:w="866" w:type="dxa"/>
            <w:noWrap/>
            <w:hideMark/>
          </w:tcPr>
          <w:p w14:paraId="7337447F" w14:textId="77777777" w:rsidR="005B2AEF" w:rsidRPr="00C06C5B" w:rsidRDefault="005B2AEF" w:rsidP="006A28EA">
            <w:pPr>
              <w:rPr>
                <w:sz w:val="16"/>
                <w:szCs w:val="16"/>
              </w:rPr>
            </w:pPr>
            <w:r w:rsidRPr="00C06C5B">
              <w:rPr>
                <w:sz w:val="16"/>
                <w:szCs w:val="16"/>
              </w:rPr>
              <w:t>918</w:t>
            </w:r>
          </w:p>
        </w:tc>
        <w:tc>
          <w:tcPr>
            <w:tcW w:w="1441" w:type="dxa"/>
            <w:noWrap/>
            <w:hideMark/>
          </w:tcPr>
          <w:p w14:paraId="2A4BBBF7" w14:textId="77777777" w:rsidR="005B2AEF" w:rsidRPr="00C06C5B" w:rsidRDefault="005B2AEF" w:rsidP="006A28EA">
            <w:pPr>
              <w:rPr>
                <w:sz w:val="16"/>
                <w:szCs w:val="16"/>
              </w:rPr>
            </w:pPr>
            <w:r w:rsidRPr="00C06C5B">
              <w:rPr>
                <w:sz w:val="16"/>
                <w:szCs w:val="16"/>
              </w:rPr>
              <w:t>A</w:t>
            </w:r>
          </w:p>
        </w:tc>
        <w:tc>
          <w:tcPr>
            <w:tcW w:w="1441" w:type="dxa"/>
            <w:noWrap/>
            <w:hideMark/>
          </w:tcPr>
          <w:p w14:paraId="3676C813"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05E65679" w14:textId="77777777" w:rsidR="005B2AEF" w:rsidRPr="00C06C5B" w:rsidRDefault="005B2AEF" w:rsidP="006A28EA">
            <w:pPr>
              <w:rPr>
                <w:sz w:val="16"/>
                <w:szCs w:val="16"/>
              </w:rPr>
            </w:pPr>
            <w:r w:rsidRPr="00C06C5B">
              <w:rPr>
                <w:sz w:val="16"/>
                <w:szCs w:val="16"/>
              </w:rPr>
              <w:t>0.0782</w:t>
            </w:r>
          </w:p>
        </w:tc>
        <w:tc>
          <w:tcPr>
            <w:tcW w:w="840" w:type="dxa"/>
            <w:noWrap/>
            <w:hideMark/>
          </w:tcPr>
          <w:p w14:paraId="70902410" w14:textId="77777777" w:rsidR="005B2AEF" w:rsidRPr="00C06C5B" w:rsidRDefault="005B2AEF" w:rsidP="006A28EA">
            <w:pPr>
              <w:rPr>
                <w:sz w:val="16"/>
                <w:szCs w:val="16"/>
              </w:rPr>
            </w:pPr>
            <w:r w:rsidRPr="00C06C5B">
              <w:rPr>
                <w:sz w:val="16"/>
                <w:szCs w:val="16"/>
              </w:rPr>
              <w:t>0.07605</w:t>
            </w:r>
          </w:p>
        </w:tc>
        <w:tc>
          <w:tcPr>
            <w:tcW w:w="1029" w:type="dxa"/>
            <w:noWrap/>
            <w:hideMark/>
          </w:tcPr>
          <w:p w14:paraId="64C47E49" w14:textId="77777777" w:rsidR="005B2AEF" w:rsidRPr="00C06C5B" w:rsidRDefault="005B2AEF" w:rsidP="006A28EA">
            <w:pPr>
              <w:rPr>
                <w:sz w:val="16"/>
                <w:szCs w:val="16"/>
              </w:rPr>
            </w:pPr>
            <w:r w:rsidRPr="00C06C5B">
              <w:rPr>
                <w:sz w:val="16"/>
                <w:szCs w:val="16"/>
              </w:rPr>
              <w:t>0.00215</w:t>
            </w:r>
          </w:p>
        </w:tc>
        <w:tc>
          <w:tcPr>
            <w:tcW w:w="814" w:type="dxa"/>
            <w:hideMark/>
          </w:tcPr>
          <w:p w14:paraId="612D95C0" w14:textId="77777777" w:rsidR="005B2AEF" w:rsidRPr="00C06C5B" w:rsidRDefault="005B2AEF" w:rsidP="006A28EA">
            <w:pPr>
              <w:rPr>
                <w:sz w:val="16"/>
                <w:szCs w:val="16"/>
              </w:rPr>
            </w:pPr>
            <w:r w:rsidRPr="00C06C5B">
              <w:rPr>
                <w:sz w:val="16"/>
                <w:szCs w:val="16"/>
              </w:rPr>
              <w:t>0.0237</w:t>
            </w:r>
          </w:p>
        </w:tc>
        <w:tc>
          <w:tcPr>
            <w:tcW w:w="940" w:type="dxa"/>
            <w:noWrap/>
            <w:hideMark/>
          </w:tcPr>
          <w:p w14:paraId="2CD6E1C9" w14:textId="77777777" w:rsidR="005B2AEF" w:rsidRPr="00C06C5B" w:rsidRDefault="005B2AEF" w:rsidP="006A28EA">
            <w:pPr>
              <w:rPr>
                <w:sz w:val="16"/>
                <w:szCs w:val="16"/>
              </w:rPr>
            </w:pPr>
            <w:r w:rsidRPr="00C06C5B">
              <w:rPr>
                <w:sz w:val="16"/>
                <w:szCs w:val="16"/>
              </w:rPr>
              <w:t>9.1</w:t>
            </w:r>
          </w:p>
        </w:tc>
        <w:tc>
          <w:tcPr>
            <w:tcW w:w="1118" w:type="dxa"/>
            <w:noWrap/>
            <w:hideMark/>
          </w:tcPr>
          <w:p w14:paraId="4AA0993C" w14:textId="77777777" w:rsidR="005B2AEF" w:rsidRPr="00C06C5B" w:rsidRDefault="005B2AEF" w:rsidP="006A28EA">
            <w:pPr>
              <w:rPr>
                <w:sz w:val="16"/>
                <w:szCs w:val="16"/>
              </w:rPr>
            </w:pPr>
            <w:r w:rsidRPr="00C06C5B">
              <w:rPr>
                <w:sz w:val="16"/>
                <w:szCs w:val="16"/>
              </w:rPr>
              <w:t>90.9</w:t>
            </w:r>
          </w:p>
        </w:tc>
      </w:tr>
      <w:tr w:rsidR="005B2AEF" w:rsidRPr="00C06C5B" w14:paraId="4D15283D" w14:textId="77777777" w:rsidTr="00EF267D">
        <w:trPr>
          <w:trHeight w:val="288"/>
        </w:trPr>
        <w:tc>
          <w:tcPr>
            <w:tcW w:w="866" w:type="dxa"/>
            <w:noWrap/>
            <w:hideMark/>
          </w:tcPr>
          <w:p w14:paraId="0258C061" w14:textId="77777777" w:rsidR="005B2AEF" w:rsidRPr="001B5AED" w:rsidRDefault="005B2AEF" w:rsidP="006A28EA">
            <w:pPr>
              <w:rPr>
                <w:color w:val="FF0000"/>
                <w:sz w:val="16"/>
                <w:szCs w:val="16"/>
              </w:rPr>
            </w:pPr>
            <w:r w:rsidRPr="001B5AED">
              <w:rPr>
                <w:color w:val="FF0000"/>
                <w:sz w:val="16"/>
                <w:szCs w:val="16"/>
              </w:rPr>
              <w:t>918</w:t>
            </w:r>
          </w:p>
        </w:tc>
        <w:tc>
          <w:tcPr>
            <w:tcW w:w="1441" w:type="dxa"/>
            <w:noWrap/>
            <w:hideMark/>
          </w:tcPr>
          <w:p w14:paraId="21D8FB71" w14:textId="77777777" w:rsidR="005B2AEF" w:rsidRPr="001B5AED" w:rsidRDefault="005B2AEF" w:rsidP="006A28EA">
            <w:pPr>
              <w:rPr>
                <w:color w:val="FF0000"/>
                <w:sz w:val="16"/>
                <w:szCs w:val="16"/>
              </w:rPr>
            </w:pPr>
            <w:r w:rsidRPr="001B5AED">
              <w:rPr>
                <w:color w:val="FF0000"/>
                <w:sz w:val="16"/>
                <w:szCs w:val="16"/>
              </w:rPr>
              <w:t>B</w:t>
            </w:r>
          </w:p>
        </w:tc>
        <w:tc>
          <w:tcPr>
            <w:tcW w:w="1441" w:type="dxa"/>
            <w:noWrap/>
            <w:hideMark/>
          </w:tcPr>
          <w:p w14:paraId="1C32EC5B"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68A2226B" w14:textId="77777777" w:rsidR="005B2AEF" w:rsidRPr="001B5AED" w:rsidRDefault="005B2AEF" w:rsidP="006A28EA">
            <w:pPr>
              <w:rPr>
                <w:color w:val="FF0000"/>
                <w:sz w:val="16"/>
                <w:szCs w:val="16"/>
              </w:rPr>
            </w:pPr>
            <w:r w:rsidRPr="001B5AED">
              <w:rPr>
                <w:color w:val="FF0000"/>
                <w:sz w:val="16"/>
                <w:szCs w:val="16"/>
              </w:rPr>
              <w:t>0.0799</w:t>
            </w:r>
          </w:p>
        </w:tc>
        <w:tc>
          <w:tcPr>
            <w:tcW w:w="840" w:type="dxa"/>
            <w:noWrap/>
            <w:hideMark/>
          </w:tcPr>
          <w:p w14:paraId="2F0F4807"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784AF042" w14:textId="77777777" w:rsidR="005B2AEF" w:rsidRPr="001B5AED" w:rsidRDefault="005B2AEF" w:rsidP="006A28EA">
            <w:pPr>
              <w:rPr>
                <w:color w:val="FF0000"/>
                <w:sz w:val="16"/>
                <w:szCs w:val="16"/>
              </w:rPr>
            </w:pPr>
            <w:r w:rsidRPr="001B5AED">
              <w:rPr>
                <w:color w:val="FF0000"/>
                <w:sz w:val="16"/>
                <w:szCs w:val="16"/>
              </w:rPr>
              <w:t>0.00385</w:t>
            </w:r>
          </w:p>
        </w:tc>
        <w:tc>
          <w:tcPr>
            <w:tcW w:w="814" w:type="dxa"/>
            <w:hideMark/>
          </w:tcPr>
          <w:p w14:paraId="6DF00B43" w14:textId="77777777" w:rsidR="005B2AEF" w:rsidRPr="001B5AED" w:rsidRDefault="005B2AEF" w:rsidP="006A28EA">
            <w:pPr>
              <w:rPr>
                <w:color w:val="FF0000"/>
                <w:sz w:val="16"/>
                <w:szCs w:val="16"/>
              </w:rPr>
            </w:pPr>
            <w:r w:rsidRPr="001B5AED">
              <w:rPr>
                <w:color w:val="FF0000"/>
                <w:sz w:val="16"/>
                <w:szCs w:val="16"/>
              </w:rPr>
              <w:t>0.0272</w:t>
            </w:r>
          </w:p>
        </w:tc>
        <w:tc>
          <w:tcPr>
            <w:tcW w:w="940" w:type="dxa"/>
            <w:noWrap/>
            <w:hideMark/>
          </w:tcPr>
          <w:p w14:paraId="2CECE9C6" w14:textId="77777777" w:rsidR="005B2AEF" w:rsidRPr="001B5AED" w:rsidRDefault="005B2AEF" w:rsidP="006A28EA">
            <w:pPr>
              <w:rPr>
                <w:color w:val="FF0000"/>
                <w:sz w:val="16"/>
                <w:szCs w:val="16"/>
              </w:rPr>
            </w:pPr>
            <w:r w:rsidRPr="001B5AED">
              <w:rPr>
                <w:color w:val="FF0000"/>
                <w:sz w:val="16"/>
                <w:szCs w:val="16"/>
              </w:rPr>
              <w:t>14.2</w:t>
            </w:r>
          </w:p>
        </w:tc>
        <w:tc>
          <w:tcPr>
            <w:tcW w:w="1118" w:type="dxa"/>
            <w:noWrap/>
            <w:hideMark/>
          </w:tcPr>
          <w:p w14:paraId="17D12214" w14:textId="77777777" w:rsidR="005B2AEF" w:rsidRPr="001B5AED" w:rsidRDefault="005B2AEF" w:rsidP="006A28EA">
            <w:pPr>
              <w:rPr>
                <w:color w:val="FF0000"/>
                <w:sz w:val="16"/>
                <w:szCs w:val="16"/>
              </w:rPr>
            </w:pPr>
            <w:r w:rsidRPr="001B5AED">
              <w:rPr>
                <w:color w:val="FF0000"/>
                <w:sz w:val="16"/>
                <w:szCs w:val="16"/>
              </w:rPr>
              <w:t>85.8</w:t>
            </w:r>
          </w:p>
        </w:tc>
      </w:tr>
      <w:tr w:rsidR="005B2AEF" w:rsidRPr="00C06C5B" w14:paraId="1B96FDD6" w14:textId="77777777" w:rsidTr="00EF267D">
        <w:trPr>
          <w:trHeight w:val="288"/>
        </w:trPr>
        <w:tc>
          <w:tcPr>
            <w:tcW w:w="866" w:type="dxa"/>
            <w:noWrap/>
            <w:hideMark/>
          </w:tcPr>
          <w:p w14:paraId="3FB5973C" w14:textId="77777777" w:rsidR="005B2AEF" w:rsidRPr="001B5AED" w:rsidRDefault="005B2AEF" w:rsidP="006A28EA">
            <w:pPr>
              <w:rPr>
                <w:color w:val="FF0000"/>
                <w:sz w:val="16"/>
                <w:szCs w:val="16"/>
              </w:rPr>
            </w:pPr>
            <w:r w:rsidRPr="001B5AED">
              <w:rPr>
                <w:color w:val="FF0000"/>
                <w:sz w:val="16"/>
                <w:szCs w:val="16"/>
              </w:rPr>
              <w:t>918</w:t>
            </w:r>
          </w:p>
        </w:tc>
        <w:tc>
          <w:tcPr>
            <w:tcW w:w="1441" w:type="dxa"/>
            <w:noWrap/>
            <w:hideMark/>
          </w:tcPr>
          <w:p w14:paraId="3477A1EE" w14:textId="77777777" w:rsidR="005B2AEF" w:rsidRPr="001B5AED" w:rsidRDefault="005B2AEF" w:rsidP="006A28EA">
            <w:pPr>
              <w:rPr>
                <w:color w:val="FF0000"/>
                <w:sz w:val="16"/>
                <w:szCs w:val="16"/>
              </w:rPr>
            </w:pPr>
            <w:r w:rsidRPr="001B5AED">
              <w:rPr>
                <w:color w:val="FF0000"/>
                <w:sz w:val="16"/>
                <w:szCs w:val="16"/>
              </w:rPr>
              <w:t>C</w:t>
            </w:r>
          </w:p>
        </w:tc>
        <w:tc>
          <w:tcPr>
            <w:tcW w:w="1441" w:type="dxa"/>
            <w:noWrap/>
            <w:hideMark/>
          </w:tcPr>
          <w:p w14:paraId="6C8BE5B9"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4DF8E83C" w14:textId="77777777" w:rsidR="005B2AEF" w:rsidRPr="001B5AED" w:rsidRDefault="005B2AEF" w:rsidP="006A28EA">
            <w:pPr>
              <w:rPr>
                <w:color w:val="FF0000"/>
                <w:sz w:val="16"/>
                <w:szCs w:val="16"/>
              </w:rPr>
            </w:pPr>
            <w:r w:rsidRPr="001B5AED">
              <w:rPr>
                <w:color w:val="FF0000"/>
                <w:sz w:val="16"/>
                <w:szCs w:val="16"/>
              </w:rPr>
              <w:t>0.0795</w:t>
            </w:r>
          </w:p>
        </w:tc>
        <w:tc>
          <w:tcPr>
            <w:tcW w:w="840" w:type="dxa"/>
            <w:noWrap/>
            <w:hideMark/>
          </w:tcPr>
          <w:p w14:paraId="60F233B7"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46B6DF3A" w14:textId="77777777" w:rsidR="005B2AEF" w:rsidRPr="001B5AED" w:rsidRDefault="005B2AEF" w:rsidP="006A28EA">
            <w:pPr>
              <w:rPr>
                <w:color w:val="FF0000"/>
                <w:sz w:val="16"/>
                <w:szCs w:val="16"/>
              </w:rPr>
            </w:pPr>
            <w:r w:rsidRPr="001B5AED">
              <w:rPr>
                <w:color w:val="FF0000"/>
                <w:sz w:val="16"/>
                <w:szCs w:val="16"/>
              </w:rPr>
              <w:t>0.00345</w:t>
            </w:r>
          </w:p>
        </w:tc>
        <w:tc>
          <w:tcPr>
            <w:tcW w:w="814" w:type="dxa"/>
            <w:hideMark/>
          </w:tcPr>
          <w:p w14:paraId="709E958D" w14:textId="77777777" w:rsidR="005B2AEF" w:rsidRPr="001B5AED" w:rsidRDefault="005B2AEF" w:rsidP="006A28EA">
            <w:pPr>
              <w:rPr>
                <w:color w:val="FF0000"/>
                <w:sz w:val="16"/>
                <w:szCs w:val="16"/>
              </w:rPr>
            </w:pPr>
            <w:r w:rsidRPr="001B5AED">
              <w:rPr>
                <w:color w:val="FF0000"/>
                <w:sz w:val="16"/>
                <w:szCs w:val="16"/>
              </w:rPr>
              <w:t>0.0135</w:t>
            </w:r>
          </w:p>
        </w:tc>
        <w:tc>
          <w:tcPr>
            <w:tcW w:w="940" w:type="dxa"/>
            <w:noWrap/>
            <w:hideMark/>
          </w:tcPr>
          <w:p w14:paraId="0EDC2821" w14:textId="77777777" w:rsidR="005B2AEF" w:rsidRPr="001B5AED" w:rsidRDefault="005B2AEF" w:rsidP="006A28EA">
            <w:pPr>
              <w:rPr>
                <w:color w:val="FF0000"/>
                <w:sz w:val="16"/>
                <w:szCs w:val="16"/>
              </w:rPr>
            </w:pPr>
            <w:r w:rsidRPr="001B5AED">
              <w:rPr>
                <w:color w:val="FF0000"/>
                <w:sz w:val="16"/>
                <w:szCs w:val="16"/>
              </w:rPr>
              <w:t>25.6</w:t>
            </w:r>
          </w:p>
        </w:tc>
        <w:tc>
          <w:tcPr>
            <w:tcW w:w="1118" w:type="dxa"/>
            <w:noWrap/>
            <w:hideMark/>
          </w:tcPr>
          <w:p w14:paraId="2EFC2EAA" w14:textId="77777777" w:rsidR="005B2AEF" w:rsidRPr="001B5AED" w:rsidRDefault="005B2AEF" w:rsidP="006A28EA">
            <w:pPr>
              <w:rPr>
                <w:color w:val="FF0000"/>
                <w:sz w:val="16"/>
                <w:szCs w:val="16"/>
              </w:rPr>
            </w:pPr>
            <w:r w:rsidRPr="001B5AED">
              <w:rPr>
                <w:color w:val="FF0000"/>
                <w:sz w:val="16"/>
                <w:szCs w:val="16"/>
              </w:rPr>
              <w:t>74.4</w:t>
            </w:r>
          </w:p>
        </w:tc>
      </w:tr>
      <w:tr w:rsidR="005B2AEF" w:rsidRPr="00C06C5B" w14:paraId="274BDDBD" w14:textId="77777777" w:rsidTr="00EF267D">
        <w:trPr>
          <w:trHeight w:val="288"/>
        </w:trPr>
        <w:tc>
          <w:tcPr>
            <w:tcW w:w="866" w:type="dxa"/>
            <w:noWrap/>
            <w:hideMark/>
          </w:tcPr>
          <w:p w14:paraId="0A94B890" w14:textId="77777777" w:rsidR="005B2AEF" w:rsidRPr="00C06C5B" w:rsidRDefault="005B2AEF" w:rsidP="006A28EA">
            <w:pPr>
              <w:rPr>
                <w:sz w:val="16"/>
                <w:szCs w:val="16"/>
              </w:rPr>
            </w:pPr>
            <w:r w:rsidRPr="00C06C5B">
              <w:rPr>
                <w:sz w:val="16"/>
                <w:szCs w:val="16"/>
              </w:rPr>
              <w:t>919</w:t>
            </w:r>
          </w:p>
        </w:tc>
        <w:tc>
          <w:tcPr>
            <w:tcW w:w="1441" w:type="dxa"/>
            <w:noWrap/>
            <w:hideMark/>
          </w:tcPr>
          <w:p w14:paraId="06791A2C" w14:textId="77777777" w:rsidR="005B2AEF" w:rsidRPr="00C06C5B" w:rsidRDefault="005B2AEF" w:rsidP="006A28EA">
            <w:pPr>
              <w:rPr>
                <w:sz w:val="16"/>
                <w:szCs w:val="16"/>
              </w:rPr>
            </w:pPr>
            <w:r w:rsidRPr="00C06C5B">
              <w:rPr>
                <w:sz w:val="16"/>
                <w:szCs w:val="16"/>
              </w:rPr>
              <w:t>A</w:t>
            </w:r>
          </w:p>
        </w:tc>
        <w:tc>
          <w:tcPr>
            <w:tcW w:w="1441" w:type="dxa"/>
            <w:noWrap/>
            <w:hideMark/>
          </w:tcPr>
          <w:p w14:paraId="6EEDC3C0"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327B9EAD" w14:textId="77777777" w:rsidR="005B2AEF" w:rsidRPr="00C06C5B" w:rsidRDefault="005B2AEF" w:rsidP="006A28EA">
            <w:pPr>
              <w:rPr>
                <w:sz w:val="16"/>
                <w:szCs w:val="16"/>
              </w:rPr>
            </w:pPr>
            <w:r w:rsidRPr="00C06C5B">
              <w:rPr>
                <w:sz w:val="16"/>
                <w:szCs w:val="16"/>
              </w:rPr>
              <w:t>0.0789</w:t>
            </w:r>
          </w:p>
        </w:tc>
        <w:tc>
          <w:tcPr>
            <w:tcW w:w="840" w:type="dxa"/>
            <w:noWrap/>
            <w:hideMark/>
          </w:tcPr>
          <w:p w14:paraId="4B832B7D" w14:textId="77777777" w:rsidR="005B2AEF" w:rsidRPr="00C06C5B" w:rsidRDefault="005B2AEF" w:rsidP="006A28EA">
            <w:pPr>
              <w:rPr>
                <w:sz w:val="16"/>
                <w:szCs w:val="16"/>
              </w:rPr>
            </w:pPr>
            <w:r w:rsidRPr="00C06C5B">
              <w:rPr>
                <w:sz w:val="16"/>
                <w:szCs w:val="16"/>
              </w:rPr>
              <w:t>0.07605</w:t>
            </w:r>
          </w:p>
        </w:tc>
        <w:tc>
          <w:tcPr>
            <w:tcW w:w="1029" w:type="dxa"/>
            <w:noWrap/>
            <w:hideMark/>
          </w:tcPr>
          <w:p w14:paraId="02282FAF" w14:textId="77777777" w:rsidR="005B2AEF" w:rsidRPr="00C06C5B" w:rsidRDefault="005B2AEF" w:rsidP="006A28EA">
            <w:pPr>
              <w:rPr>
                <w:sz w:val="16"/>
                <w:szCs w:val="16"/>
              </w:rPr>
            </w:pPr>
            <w:r w:rsidRPr="00C06C5B">
              <w:rPr>
                <w:sz w:val="16"/>
                <w:szCs w:val="16"/>
              </w:rPr>
              <w:t>0.00285</w:t>
            </w:r>
          </w:p>
        </w:tc>
        <w:tc>
          <w:tcPr>
            <w:tcW w:w="814" w:type="dxa"/>
            <w:hideMark/>
          </w:tcPr>
          <w:p w14:paraId="5AB9F4CF" w14:textId="77777777" w:rsidR="005B2AEF" w:rsidRPr="00C06C5B" w:rsidRDefault="005B2AEF" w:rsidP="006A28EA">
            <w:pPr>
              <w:rPr>
                <w:sz w:val="16"/>
                <w:szCs w:val="16"/>
              </w:rPr>
            </w:pPr>
            <w:r w:rsidRPr="00C06C5B">
              <w:rPr>
                <w:sz w:val="16"/>
                <w:szCs w:val="16"/>
              </w:rPr>
              <w:t>0.1052</w:t>
            </w:r>
          </w:p>
        </w:tc>
        <w:tc>
          <w:tcPr>
            <w:tcW w:w="940" w:type="dxa"/>
            <w:noWrap/>
            <w:hideMark/>
          </w:tcPr>
          <w:p w14:paraId="2AF197CC" w14:textId="77777777" w:rsidR="005B2AEF" w:rsidRPr="00C06C5B" w:rsidRDefault="005B2AEF" w:rsidP="006A28EA">
            <w:pPr>
              <w:rPr>
                <w:sz w:val="16"/>
                <w:szCs w:val="16"/>
              </w:rPr>
            </w:pPr>
            <w:r w:rsidRPr="00C06C5B">
              <w:rPr>
                <w:sz w:val="16"/>
                <w:szCs w:val="16"/>
              </w:rPr>
              <w:t>2.7</w:t>
            </w:r>
          </w:p>
        </w:tc>
        <w:tc>
          <w:tcPr>
            <w:tcW w:w="1118" w:type="dxa"/>
            <w:noWrap/>
            <w:hideMark/>
          </w:tcPr>
          <w:p w14:paraId="11593B7D" w14:textId="77777777" w:rsidR="005B2AEF" w:rsidRPr="00C06C5B" w:rsidRDefault="005B2AEF" w:rsidP="006A28EA">
            <w:pPr>
              <w:rPr>
                <w:sz w:val="16"/>
                <w:szCs w:val="16"/>
              </w:rPr>
            </w:pPr>
            <w:r w:rsidRPr="00C06C5B">
              <w:rPr>
                <w:sz w:val="16"/>
                <w:szCs w:val="16"/>
              </w:rPr>
              <w:t>97.3</w:t>
            </w:r>
          </w:p>
        </w:tc>
      </w:tr>
      <w:tr w:rsidR="005B2AEF" w:rsidRPr="00C06C5B" w14:paraId="33C113EE" w14:textId="77777777" w:rsidTr="00EF267D">
        <w:trPr>
          <w:trHeight w:val="288"/>
        </w:trPr>
        <w:tc>
          <w:tcPr>
            <w:tcW w:w="866" w:type="dxa"/>
            <w:noWrap/>
            <w:hideMark/>
          </w:tcPr>
          <w:p w14:paraId="24865F66" w14:textId="77777777" w:rsidR="005B2AEF" w:rsidRPr="00C06C5B" w:rsidRDefault="005B2AEF" w:rsidP="006A28EA">
            <w:pPr>
              <w:rPr>
                <w:sz w:val="16"/>
                <w:szCs w:val="16"/>
              </w:rPr>
            </w:pPr>
            <w:r w:rsidRPr="00C06C5B">
              <w:rPr>
                <w:sz w:val="16"/>
                <w:szCs w:val="16"/>
              </w:rPr>
              <w:t>919</w:t>
            </w:r>
          </w:p>
        </w:tc>
        <w:tc>
          <w:tcPr>
            <w:tcW w:w="1441" w:type="dxa"/>
            <w:noWrap/>
            <w:hideMark/>
          </w:tcPr>
          <w:p w14:paraId="52068752" w14:textId="77777777" w:rsidR="005B2AEF" w:rsidRPr="00C06C5B" w:rsidRDefault="005B2AEF" w:rsidP="006A28EA">
            <w:pPr>
              <w:rPr>
                <w:sz w:val="16"/>
                <w:szCs w:val="16"/>
              </w:rPr>
            </w:pPr>
            <w:r w:rsidRPr="00C06C5B">
              <w:rPr>
                <w:sz w:val="16"/>
                <w:szCs w:val="16"/>
              </w:rPr>
              <w:t>B</w:t>
            </w:r>
          </w:p>
        </w:tc>
        <w:tc>
          <w:tcPr>
            <w:tcW w:w="1441" w:type="dxa"/>
            <w:noWrap/>
            <w:hideMark/>
          </w:tcPr>
          <w:p w14:paraId="5F8248A0"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24291B49" w14:textId="77777777" w:rsidR="005B2AEF" w:rsidRPr="00C06C5B" w:rsidRDefault="005B2AEF" w:rsidP="006A28EA">
            <w:pPr>
              <w:rPr>
                <w:sz w:val="16"/>
                <w:szCs w:val="16"/>
              </w:rPr>
            </w:pPr>
            <w:r w:rsidRPr="00C06C5B">
              <w:rPr>
                <w:sz w:val="16"/>
                <w:szCs w:val="16"/>
              </w:rPr>
              <w:t>0.0793</w:t>
            </w:r>
          </w:p>
        </w:tc>
        <w:tc>
          <w:tcPr>
            <w:tcW w:w="840" w:type="dxa"/>
            <w:noWrap/>
            <w:hideMark/>
          </w:tcPr>
          <w:p w14:paraId="58088E58" w14:textId="77777777" w:rsidR="005B2AEF" w:rsidRPr="00C06C5B" w:rsidRDefault="005B2AEF" w:rsidP="006A28EA">
            <w:pPr>
              <w:rPr>
                <w:sz w:val="16"/>
                <w:szCs w:val="16"/>
              </w:rPr>
            </w:pPr>
            <w:r w:rsidRPr="00C06C5B">
              <w:rPr>
                <w:sz w:val="16"/>
                <w:szCs w:val="16"/>
              </w:rPr>
              <w:t>0.07605</w:t>
            </w:r>
          </w:p>
        </w:tc>
        <w:tc>
          <w:tcPr>
            <w:tcW w:w="1029" w:type="dxa"/>
            <w:noWrap/>
            <w:hideMark/>
          </w:tcPr>
          <w:p w14:paraId="5B49A31A" w14:textId="77777777" w:rsidR="005B2AEF" w:rsidRPr="00C06C5B" w:rsidRDefault="005B2AEF" w:rsidP="006A28EA">
            <w:pPr>
              <w:rPr>
                <w:sz w:val="16"/>
                <w:szCs w:val="16"/>
              </w:rPr>
            </w:pPr>
            <w:r w:rsidRPr="00C06C5B">
              <w:rPr>
                <w:sz w:val="16"/>
                <w:szCs w:val="16"/>
              </w:rPr>
              <w:t>0.00325</w:t>
            </w:r>
          </w:p>
        </w:tc>
        <w:tc>
          <w:tcPr>
            <w:tcW w:w="814" w:type="dxa"/>
            <w:hideMark/>
          </w:tcPr>
          <w:p w14:paraId="3303142F" w14:textId="77777777" w:rsidR="005B2AEF" w:rsidRPr="00C06C5B" w:rsidRDefault="005B2AEF" w:rsidP="006A28EA">
            <w:pPr>
              <w:rPr>
                <w:sz w:val="16"/>
                <w:szCs w:val="16"/>
              </w:rPr>
            </w:pPr>
            <w:r w:rsidRPr="00C06C5B">
              <w:rPr>
                <w:sz w:val="16"/>
                <w:szCs w:val="16"/>
              </w:rPr>
              <w:t>0.0522</w:t>
            </w:r>
          </w:p>
        </w:tc>
        <w:tc>
          <w:tcPr>
            <w:tcW w:w="940" w:type="dxa"/>
            <w:noWrap/>
            <w:hideMark/>
          </w:tcPr>
          <w:p w14:paraId="182A0C98" w14:textId="77777777" w:rsidR="005B2AEF" w:rsidRPr="00C06C5B" w:rsidRDefault="005B2AEF" w:rsidP="006A28EA">
            <w:pPr>
              <w:rPr>
                <w:sz w:val="16"/>
                <w:szCs w:val="16"/>
              </w:rPr>
            </w:pPr>
            <w:r w:rsidRPr="00C06C5B">
              <w:rPr>
                <w:sz w:val="16"/>
                <w:szCs w:val="16"/>
              </w:rPr>
              <w:t>6.2</w:t>
            </w:r>
          </w:p>
        </w:tc>
        <w:tc>
          <w:tcPr>
            <w:tcW w:w="1118" w:type="dxa"/>
            <w:noWrap/>
            <w:hideMark/>
          </w:tcPr>
          <w:p w14:paraId="2031DB91" w14:textId="77777777" w:rsidR="005B2AEF" w:rsidRPr="00C06C5B" w:rsidRDefault="005B2AEF" w:rsidP="006A28EA">
            <w:pPr>
              <w:rPr>
                <w:sz w:val="16"/>
                <w:szCs w:val="16"/>
              </w:rPr>
            </w:pPr>
            <w:r w:rsidRPr="00C06C5B">
              <w:rPr>
                <w:sz w:val="16"/>
                <w:szCs w:val="16"/>
              </w:rPr>
              <w:t>93.8</w:t>
            </w:r>
          </w:p>
        </w:tc>
      </w:tr>
      <w:tr w:rsidR="005B2AEF" w:rsidRPr="00C06C5B" w14:paraId="078526FB" w14:textId="77777777" w:rsidTr="00EF267D">
        <w:trPr>
          <w:trHeight w:val="288"/>
        </w:trPr>
        <w:tc>
          <w:tcPr>
            <w:tcW w:w="866" w:type="dxa"/>
            <w:noWrap/>
            <w:hideMark/>
          </w:tcPr>
          <w:p w14:paraId="11266B87" w14:textId="77777777" w:rsidR="005B2AEF" w:rsidRPr="00C06C5B" w:rsidRDefault="005B2AEF" w:rsidP="006A28EA">
            <w:pPr>
              <w:rPr>
                <w:sz w:val="16"/>
                <w:szCs w:val="16"/>
              </w:rPr>
            </w:pPr>
            <w:r w:rsidRPr="00C06C5B">
              <w:rPr>
                <w:sz w:val="16"/>
                <w:szCs w:val="16"/>
              </w:rPr>
              <w:t>919</w:t>
            </w:r>
          </w:p>
        </w:tc>
        <w:tc>
          <w:tcPr>
            <w:tcW w:w="1441" w:type="dxa"/>
            <w:noWrap/>
            <w:hideMark/>
          </w:tcPr>
          <w:p w14:paraId="09F7DA43" w14:textId="77777777" w:rsidR="005B2AEF" w:rsidRPr="00C06C5B" w:rsidRDefault="005B2AEF" w:rsidP="006A28EA">
            <w:pPr>
              <w:rPr>
                <w:sz w:val="16"/>
                <w:szCs w:val="16"/>
              </w:rPr>
            </w:pPr>
            <w:r w:rsidRPr="00C06C5B">
              <w:rPr>
                <w:sz w:val="16"/>
                <w:szCs w:val="16"/>
              </w:rPr>
              <w:t>C</w:t>
            </w:r>
          </w:p>
        </w:tc>
        <w:tc>
          <w:tcPr>
            <w:tcW w:w="1441" w:type="dxa"/>
            <w:noWrap/>
            <w:hideMark/>
          </w:tcPr>
          <w:p w14:paraId="047CE302"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461D6CB6" w14:textId="77777777" w:rsidR="005B2AEF" w:rsidRPr="00C06C5B" w:rsidRDefault="005B2AEF" w:rsidP="006A28EA">
            <w:pPr>
              <w:rPr>
                <w:sz w:val="16"/>
                <w:szCs w:val="16"/>
              </w:rPr>
            </w:pPr>
            <w:r w:rsidRPr="00C06C5B">
              <w:rPr>
                <w:sz w:val="16"/>
                <w:szCs w:val="16"/>
              </w:rPr>
              <w:t>0.0796</w:t>
            </w:r>
          </w:p>
        </w:tc>
        <w:tc>
          <w:tcPr>
            <w:tcW w:w="840" w:type="dxa"/>
            <w:noWrap/>
            <w:hideMark/>
          </w:tcPr>
          <w:p w14:paraId="71E069AA" w14:textId="77777777" w:rsidR="005B2AEF" w:rsidRPr="00C06C5B" w:rsidRDefault="005B2AEF" w:rsidP="006A28EA">
            <w:pPr>
              <w:rPr>
                <w:sz w:val="16"/>
                <w:szCs w:val="16"/>
              </w:rPr>
            </w:pPr>
            <w:r w:rsidRPr="00C06C5B">
              <w:rPr>
                <w:sz w:val="16"/>
                <w:szCs w:val="16"/>
              </w:rPr>
              <w:t>0.07605</w:t>
            </w:r>
          </w:p>
        </w:tc>
        <w:tc>
          <w:tcPr>
            <w:tcW w:w="1029" w:type="dxa"/>
            <w:noWrap/>
            <w:hideMark/>
          </w:tcPr>
          <w:p w14:paraId="4942A002" w14:textId="77777777" w:rsidR="005B2AEF" w:rsidRPr="00C06C5B" w:rsidRDefault="005B2AEF" w:rsidP="006A28EA">
            <w:pPr>
              <w:rPr>
                <w:sz w:val="16"/>
                <w:szCs w:val="16"/>
              </w:rPr>
            </w:pPr>
            <w:r w:rsidRPr="00C06C5B">
              <w:rPr>
                <w:sz w:val="16"/>
                <w:szCs w:val="16"/>
              </w:rPr>
              <w:t>0.00355</w:t>
            </w:r>
          </w:p>
        </w:tc>
        <w:tc>
          <w:tcPr>
            <w:tcW w:w="814" w:type="dxa"/>
            <w:hideMark/>
          </w:tcPr>
          <w:p w14:paraId="1C01534E" w14:textId="77777777" w:rsidR="005B2AEF" w:rsidRPr="00C06C5B" w:rsidRDefault="005B2AEF" w:rsidP="006A28EA">
            <w:pPr>
              <w:rPr>
                <w:sz w:val="16"/>
                <w:szCs w:val="16"/>
              </w:rPr>
            </w:pPr>
            <w:r w:rsidRPr="00C06C5B">
              <w:rPr>
                <w:sz w:val="16"/>
                <w:szCs w:val="16"/>
              </w:rPr>
              <w:t>0.0543</w:t>
            </w:r>
          </w:p>
        </w:tc>
        <w:tc>
          <w:tcPr>
            <w:tcW w:w="940" w:type="dxa"/>
            <w:noWrap/>
            <w:hideMark/>
          </w:tcPr>
          <w:p w14:paraId="79E5A45C" w14:textId="77777777" w:rsidR="005B2AEF" w:rsidRPr="00C06C5B" w:rsidRDefault="005B2AEF" w:rsidP="006A28EA">
            <w:pPr>
              <w:rPr>
                <w:sz w:val="16"/>
                <w:szCs w:val="16"/>
              </w:rPr>
            </w:pPr>
            <w:r w:rsidRPr="00C06C5B">
              <w:rPr>
                <w:sz w:val="16"/>
                <w:szCs w:val="16"/>
              </w:rPr>
              <w:t>6.5</w:t>
            </w:r>
          </w:p>
        </w:tc>
        <w:tc>
          <w:tcPr>
            <w:tcW w:w="1118" w:type="dxa"/>
            <w:noWrap/>
            <w:hideMark/>
          </w:tcPr>
          <w:p w14:paraId="79DF5322" w14:textId="77777777" w:rsidR="005B2AEF" w:rsidRPr="00C06C5B" w:rsidRDefault="005B2AEF" w:rsidP="006A28EA">
            <w:pPr>
              <w:rPr>
                <w:sz w:val="16"/>
                <w:szCs w:val="16"/>
              </w:rPr>
            </w:pPr>
            <w:r w:rsidRPr="00C06C5B">
              <w:rPr>
                <w:sz w:val="16"/>
                <w:szCs w:val="16"/>
              </w:rPr>
              <w:t>93.5</w:t>
            </w:r>
          </w:p>
        </w:tc>
      </w:tr>
      <w:tr w:rsidR="005B2AEF" w:rsidRPr="00C06C5B" w14:paraId="792D93B0" w14:textId="77777777" w:rsidTr="00EF267D">
        <w:trPr>
          <w:trHeight w:val="288"/>
        </w:trPr>
        <w:tc>
          <w:tcPr>
            <w:tcW w:w="866" w:type="dxa"/>
            <w:noWrap/>
            <w:hideMark/>
          </w:tcPr>
          <w:p w14:paraId="1A3526C1" w14:textId="77777777" w:rsidR="005B2AEF" w:rsidRPr="001B5AED" w:rsidRDefault="005B2AEF" w:rsidP="006A28EA">
            <w:pPr>
              <w:rPr>
                <w:color w:val="FF0000"/>
                <w:sz w:val="16"/>
                <w:szCs w:val="16"/>
              </w:rPr>
            </w:pPr>
            <w:r w:rsidRPr="001B5AED">
              <w:rPr>
                <w:color w:val="FF0000"/>
                <w:sz w:val="16"/>
                <w:szCs w:val="16"/>
              </w:rPr>
              <w:t>920</w:t>
            </w:r>
          </w:p>
        </w:tc>
        <w:tc>
          <w:tcPr>
            <w:tcW w:w="1441" w:type="dxa"/>
            <w:noWrap/>
            <w:hideMark/>
          </w:tcPr>
          <w:p w14:paraId="041C7D1A" w14:textId="77777777" w:rsidR="005B2AEF" w:rsidRPr="001B5AED" w:rsidRDefault="005B2AEF" w:rsidP="006A28EA">
            <w:pPr>
              <w:rPr>
                <w:color w:val="FF0000"/>
                <w:sz w:val="16"/>
                <w:szCs w:val="16"/>
              </w:rPr>
            </w:pPr>
            <w:r w:rsidRPr="001B5AED">
              <w:rPr>
                <w:color w:val="FF0000"/>
                <w:sz w:val="16"/>
                <w:szCs w:val="16"/>
              </w:rPr>
              <w:t>A</w:t>
            </w:r>
          </w:p>
        </w:tc>
        <w:tc>
          <w:tcPr>
            <w:tcW w:w="1441" w:type="dxa"/>
            <w:noWrap/>
            <w:hideMark/>
          </w:tcPr>
          <w:p w14:paraId="53F810C2"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6EA7B2CC" w14:textId="77777777" w:rsidR="005B2AEF" w:rsidRPr="001B5AED" w:rsidRDefault="005B2AEF" w:rsidP="006A28EA">
            <w:pPr>
              <w:rPr>
                <w:color w:val="FF0000"/>
                <w:sz w:val="16"/>
                <w:szCs w:val="16"/>
              </w:rPr>
            </w:pPr>
            <w:r w:rsidRPr="001B5AED">
              <w:rPr>
                <w:color w:val="FF0000"/>
                <w:sz w:val="16"/>
                <w:szCs w:val="16"/>
              </w:rPr>
              <w:t>0.0816</w:t>
            </w:r>
          </w:p>
        </w:tc>
        <w:tc>
          <w:tcPr>
            <w:tcW w:w="840" w:type="dxa"/>
            <w:noWrap/>
            <w:hideMark/>
          </w:tcPr>
          <w:p w14:paraId="32833186"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6E0FAD6E" w14:textId="77777777" w:rsidR="005B2AEF" w:rsidRPr="001B5AED" w:rsidRDefault="005B2AEF" w:rsidP="006A28EA">
            <w:pPr>
              <w:rPr>
                <w:color w:val="FF0000"/>
                <w:sz w:val="16"/>
                <w:szCs w:val="16"/>
              </w:rPr>
            </w:pPr>
            <w:r w:rsidRPr="001B5AED">
              <w:rPr>
                <w:color w:val="FF0000"/>
                <w:sz w:val="16"/>
                <w:szCs w:val="16"/>
              </w:rPr>
              <w:t>0.00555</w:t>
            </w:r>
          </w:p>
        </w:tc>
        <w:tc>
          <w:tcPr>
            <w:tcW w:w="814" w:type="dxa"/>
            <w:hideMark/>
          </w:tcPr>
          <w:p w14:paraId="6A7D474D" w14:textId="77777777" w:rsidR="005B2AEF" w:rsidRPr="001B5AED" w:rsidRDefault="005B2AEF" w:rsidP="006A28EA">
            <w:pPr>
              <w:rPr>
                <w:color w:val="FF0000"/>
                <w:sz w:val="16"/>
                <w:szCs w:val="16"/>
              </w:rPr>
            </w:pPr>
            <w:r w:rsidRPr="001B5AED">
              <w:rPr>
                <w:color w:val="FF0000"/>
                <w:sz w:val="16"/>
                <w:szCs w:val="16"/>
              </w:rPr>
              <w:t>0.0218</w:t>
            </w:r>
          </w:p>
        </w:tc>
        <w:tc>
          <w:tcPr>
            <w:tcW w:w="940" w:type="dxa"/>
            <w:noWrap/>
            <w:hideMark/>
          </w:tcPr>
          <w:p w14:paraId="63253601" w14:textId="77777777" w:rsidR="005B2AEF" w:rsidRPr="001B5AED" w:rsidRDefault="005B2AEF" w:rsidP="006A28EA">
            <w:pPr>
              <w:rPr>
                <w:color w:val="FF0000"/>
                <w:sz w:val="16"/>
                <w:szCs w:val="16"/>
              </w:rPr>
            </w:pPr>
            <w:r w:rsidRPr="001B5AED">
              <w:rPr>
                <w:color w:val="FF0000"/>
                <w:sz w:val="16"/>
                <w:szCs w:val="16"/>
              </w:rPr>
              <w:t>25.5</w:t>
            </w:r>
          </w:p>
        </w:tc>
        <w:tc>
          <w:tcPr>
            <w:tcW w:w="1118" w:type="dxa"/>
            <w:noWrap/>
            <w:hideMark/>
          </w:tcPr>
          <w:p w14:paraId="2595A6D2" w14:textId="77777777" w:rsidR="005B2AEF" w:rsidRPr="001B5AED" w:rsidRDefault="005B2AEF" w:rsidP="006A28EA">
            <w:pPr>
              <w:rPr>
                <w:color w:val="FF0000"/>
                <w:sz w:val="16"/>
                <w:szCs w:val="16"/>
              </w:rPr>
            </w:pPr>
            <w:r w:rsidRPr="001B5AED">
              <w:rPr>
                <w:color w:val="FF0000"/>
                <w:sz w:val="16"/>
                <w:szCs w:val="16"/>
              </w:rPr>
              <w:t>74.5</w:t>
            </w:r>
          </w:p>
        </w:tc>
      </w:tr>
      <w:tr w:rsidR="005B2AEF" w:rsidRPr="00C06C5B" w14:paraId="1EA5945B" w14:textId="77777777" w:rsidTr="00EF267D">
        <w:trPr>
          <w:trHeight w:val="288"/>
        </w:trPr>
        <w:tc>
          <w:tcPr>
            <w:tcW w:w="866" w:type="dxa"/>
            <w:noWrap/>
            <w:hideMark/>
          </w:tcPr>
          <w:p w14:paraId="6487B920" w14:textId="77777777" w:rsidR="005B2AEF" w:rsidRPr="001B5AED" w:rsidRDefault="005B2AEF" w:rsidP="006A28EA">
            <w:pPr>
              <w:rPr>
                <w:color w:val="FF0000"/>
                <w:sz w:val="16"/>
                <w:szCs w:val="16"/>
              </w:rPr>
            </w:pPr>
            <w:r w:rsidRPr="001B5AED">
              <w:rPr>
                <w:color w:val="FF0000"/>
                <w:sz w:val="16"/>
                <w:szCs w:val="16"/>
              </w:rPr>
              <w:t>920</w:t>
            </w:r>
          </w:p>
        </w:tc>
        <w:tc>
          <w:tcPr>
            <w:tcW w:w="1441" w:type="dxa"/>
            <w:noWrap/>
            <w:hideMark/>
          </w:tcPr>
          <w:p w14:paraId="45D5F9EF" w14:textId="77777777" w:rsidR="005B2AEF" w:rsidRPr="001B5AED" w:rsidRDefault="005B2AEF" w:rsidP="006A28EA">
            <w:pPr>
              <w:rPr>
                <w:color w:val="FF0000"/>
                <w:sz w:val="16"/>
                <w:szCs w:val="16"/>
              </w:rPr>
            </w:pPr>
            <w:r w:rsidRPr="001B5AED">
              <w:rPr>
                <w:color w:val="FF0000"/>
                <w:sz w:val="16"/>
                <w:szCs w:val="16"/>
              </w:rPr>
              <w:t>B</w:t>
            </w:r>
          </w:p>
        </w:tc>
        <w:tc>
          <w:tcPr>
            <w:tcW w:w="1441" w:type="dxa"/>
            <w:noWrap/>
            <w:hideMark/>
          </w:tcPr>
          <w:p w14:paraId="3CE22296"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4A55A963" w14:textId="77777777" w:rsidR="005B2AEF" w:rsidRPr="001B5AED" w:rsidRDefault="005B2AEF" w:rsidP="006A28EA">
            <w:pPr>
              <w:rPr>
                <w:color w:val="FF0000"/>
                <w:sz w:val="16"/>
                <w:szCs w:val="16"/>
              </w:rPr>
            </w:pPr>
            <w:r w:rsidRPr="001B5AED">
              <w:rPr>
                <w:color w:val="FF0000"/>
                <w:sz w:val="16"/>
                <w:szCs w:val="16"/>
              </w:rPr>
              <w:t>0.0832</w:t>
            </w:r>
          </w:p>
        </w:tc>
        <w:tc>
          <w:tcPr>
            <w:tcW w:w="840" w:type="dxa"/>
            <w:noWrap/>
            <w:hideMark/>
          </w:tcPr>
          <w:p w14:paraId="53500D16"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4112E1D4" w14:textId="77777777" w:rsidR="005B2AEF" w:rsidRPr="001B5AED" w:rsidRDefault="005B2AEF" w:rsidP="006A28EA">
            <w:pPr>
              <w:rPr>
                <w:color w:val="FF0000"/>
                <w:sz w:val="16"/>
                <w:szCs w:val="16"/>
              </w:rPr>
            </w:pPr>
            <w:r w:rsidRPr="001B5AED">
              <w:rPr>
                <w:color w:val="FF0000"/>
                <w:sz w:val="16"/>
                <w:szCs w:val="16"/>
              </w:rPr>
              <w:t>0.00715</w:t>
            </w:r>
          </w:p>
        </w:tc>
        <w:tc>
          <w:tcPr>
            <w:tcW w:w="814" w:type="dxa"/>
            <w:hideMark/>
          </w:tcPr>
          <w:p w14:paraId="0C6E5DE2" w14:textId="77777777" w:rsidR="005B2AEF" w:rsidRPr="001B5AED" w:rsidRDefault="005B2AEF" w:rsidP="006A28EA">
            <w:pPr>
              <w:rPr>
                <w:color w:val="FF0000"/>
                <w:sz w:val="16"/>
                <w:szCs w:val="16"/>
              </w:rPr>
            </w:pPr>
            <w:r w:rsidRPr="001B5AED">
              <w:rPr>
                <w:color w:val="FF0000"/>
                <w:sz w:val="16"/>
                <w:szCs w:val="16"/>
              </w:rPr>
              <w:t>0.0253</w:t>
            </w:r>
          </w:p>
        </w:tc>
        <w:tc>
          <w:tcPr>
            <w:tcW w:w="940" w:type="dxa"/>
            <w:noWrap/>
            <w:hideMark/>
          </w:tcPr>
          <w:p w14:paraId="01144EBE" w14:textId="77777777" w:rsidR="005B2AEF" w:rsidRPr="001B5AED" w:rsidRDefault="005B2AEF" w:rsidP="006A28EA">
            <w:pPr>
              <w:rPr>
                <w:color w:val="FF0000"/>
                <w:sz w:val="16"/>
                <w:szCs w:val="16"/>
              </w:rPr>
            </w:pPr>
            <w:r w:rsidRPr="001B5AED">
              <w:rPr>
                <w:color w:val="FF0000"/>
                <w:sz w:val="16"/>
                <w:szCs w:val="16"/>
              </w:rPr>
              <w:t>28.3</w:t>
            </w:r>
          </w:p>
        </w:tc>
        <w:tc>
          <w:tcPr>
            <w:tcW w:w="1118" w:type="dxa"/>
            <w:noWrap/>
            <w:hideMark/>
          </w:tcPr>
          <w:p w14:paraId="031D85E0" w14:textId="77777777" w:rsidR="005B2AEF" w:rsidRPr="001B5AED" w:rsidRDefault="005B2AEF" w:rsidP="006A28EA">
            <w:pPr>
              <w:rPr>
                <w:color w:val="FF0000"/>
                <w:sz w:val="16"/>
                <w:szCs w:val="16"/>
              </w:rPr>
            </w:pPr>
            <w:r w:rsidRPr="001B5AED">
              <w:rPr>
                <w:color w:val="FF0000"/>
                <w:sz w:val="16"/>
                <w:szCs w:val="16"/>
              </w:rPr>
              <w:t>71.7</w:t>
            </w:r>
          </w:p>
        </w:tc>
      </w:tr>
      <w:tr w:rsidR="005B2AEF" w:rsidRPr="00C06C5B" w14:paraId="7E946BB4" w14:textId="77777777" w:rsidTr="00EF267D">
        <w:trPr>
          <w:trHeight w:val="288"/>
        </w:trPr>
        <w:tc>
          <w:tcPr>
            <w:tcW w:w="866" w:type="dxa"/>
            <w:noWrap/>
            <w:hideMark/>
          </w:tcPr>
          <w:p w14:paraId="51392BF4" w14:textId="77777777" w:rsidR="005B2AEF" w:rsidRPr="001B5AED" w:rsidRDefault="005B2AEF" w:rsidP="006A28EA">
            <w:pPr>
              <w:rPr>
                <w:color w:val="FF0000"/>
                <w:sz w:val="16"/>
                <w:szCs w:val="16"/>
              </w:rPr>
            </w:pPr>
            <w:r w:rsidRPr="001B5AED">
              <w:rPr>
                <w:color w:val="FF0000"/>
                <w:sz w:val="16"/>
                <w:szCs w:val="16"/>
              </w:rPr>
              <w:t>920</w:t>
            </w:r>
          </w:p>
        </w:tc>
        <w:tc>
          <w:tcPr>
            <w:tcW w:w="1441" w:type="dxa"/>
            <w:noWrap/>
            <w:hideMark/>
          </w:tcPr>
          <w:p w14:paraId="1958065F" w14:textId="77777777" w:rsidR="005B2AEF" w:rsidRPr="001B5AED" w:rsidRDefault="005B2AEF" w:rsidP="006A28EA">
            <w:pPr>
              <w:rPr>
                <w:color w:val="FF0000"/>
                <w:sz w:val="16"/>
                <w:szCs w:val="16"/>
              </w:rPr>
            </w:pPr>
            <w:r w:rsidRPr="001B5AED">
              <w:rPr>
                <w:color w:val="FF0000"/>
                <w:sz w:val="16"/>
                <w:szCs w:val="16"/>
              </w:rPr>
              <w:t>C</w:t>
            </w:r>
          </w:p>
        </w:tc>
        <w:tc>
          <w:tcPr>
            <w:tcW w:w="1441" w:type="dxa"/>
            <w:noWrap/>
            <w:hideMark/>
          </w:tcPr>
          <w:p w14:paraId="60F93AAF" w14:textId="77777777" w:rsidR="005B2AEF" w:rsidRPr="001B5AED" w:rsidRDefault="005B2AEF" w:rsidP="006A28EA">
            <w:pPr>
              <w:rPr>
                <w:color w:val="FF0000"/>
                <w:sz w:val="16"/>
                <w:szCs w:val="16"/>
              </w:rPr>
            </w:pPr>
            <w:r w:rsidRPr="001B5AED">
              <w:rPr>
                <w:color w:val="FF0000"/>
                <w:sz w:val="16"/>
                <w:szCs w:val="16"/>
              </w:rPr>
              <w:t>Nitrocellulose filter</w:t>
            </w:r>
          </w:p>
        </w:tc>
        <w:tc>
          <w:tcPr>
            <w:tcW w:w="1029" w:type="dxa"/>
            <w:noWrap/>
            <w:hideMark/>
          </w:tcPr>
          <w:p w14:paraId="544D330D" w14:textId="77777777" w:rsidR="005B2AEF" w:rsidRPr="001B5AED" w:rsidRDefault="005B2AEF" w:rsidP="006A28EA">
            <w:pPr>
              <w:rPr>
                <w:color w:val="FF0000"/>
                <w:sz w:val="16"/>
                <w:szCs w:val="16"/>
              </w:rPr>
            </w:pPr>
            <w:r w:rsidRPr="001B5AED">
              <w:rPr>
                <w:color w:val="FF0000"/>
                <w:sz w:val="16"/>
                <w:szCs w:val="16"/>
              </w:rPr>
              <w:t>0.0826</w:t>
            </w:r>
          </w:p>
        </w:tc>
        <w:tc>
          <w:tcPr>
            <w:tcW w:w="840" w:type="dxa"/>
            <w:noWrap/>
            <w:hideMark/>
          </w:tcPr>
          <w:p w14:paraId="30AC4DA5" w14:textId="77777777" w:rsidR="005B2AEF" w:rsidRPr="001B5AED" w:rsidRDefault="005B2AEF" w:rsidP="006A28EA">
            <w:pPr>
              <w:rPr>
                <w:color w:val="FF0000"/>
                <w:sz w:val="16"/>
                <w:szCs w:val="16"/>
              </w:rPr>
            </w:pPr>
            <w:r w:rsidRPr="001B5AED">
              <w:rPr>
                <w:color w:val="FF0000"/>
                <w:sz w:val="16"/>
                <w:szCs w:val="16"/>
              </w:rPr>
              <w:t>0.07605</w:t>
            </w:r>
          </w:p>
        </w:tc>
        <w:tc>
          <w:tcPr>
            <w:tcW w:w="1029" w:type="dxa"/>
            <w:noWrap/>
            <w:hideMark/>
          </w:tcPr>
          <w:p w14:paraId="5D2B7733" w14:textId="77777777" w:rsidR="005B2AEF" w:rsidRPr="001B5AED" w:rsidRDefault="005B2AEF" w:rsidP="006A28EA">
            <w:pPr>
              <w:rPr>
                <w:color w:val="FF0000"/>
                <w:sz w:val="16"/>
                <w:szCs w:val="16"/>
              </w:rPr>
            </w:pPr>
            <w:r w:rsidRPr="001B5AED">
              <w:rPr>
                <w:color w:val="FF0000"/>
                <w:sz w:val="16"/>
                <w:szCs w:val="16"/>
              </w:rPr>
              <w:t>0.00655</w:t>
            </w:r>
          </w:p>
        </w:tc>
        <w:tc>
          <w:tcPr>
            <w:tcW w:w="814" w:type="dxa"/>
            <w:hideMark/>
          </w:tcPr>
          <w:p w14:paraId="6788CB92" w14:textId="77777777" w:rsidR="005B2AEF" w:rsidRPr="001B5AED" w:rsidRDefault="005B2AEF" w:rsidP="006A28EA">
            <w:pPr>
              <w:rPr>
                <w:color w:val="FF0000"/>
                <w:sz w:val="16"/>
                <w:szCs w:val="16"/>
              </w:rPr>
            </w:pPr>
            <w:r w:rsidRPr="001B5AED">
              <w:rPr>
                <w:color w:val="FF0000"/>
                <w:sz w:val="16"/>
                <w:szCs w:val="16"/>
              </w:rPr>
              <w:t>0.024</w:t>
            </w:r>
          </w:p>
        </w:tc>
        <w:tc>
          <w:tcPr>
            <w:tcW w:w="940" w:type="dxa"/>
            <w:noWrap/>
            <w:hideMark/>
          </w:tcPr>
          <w:p w14:paraId="05F69D66" w14:textId="77777777" w:rsidR="005B2AEF" w:rsidRPr="001B5AED" w:rsidRDefault="005B2AEF" w:rsidP="006A28EA">
            <w:pPr>
              <w:rPr>
                <w:color w:val="FF0000"/>
                <w:sz w:val="16"/>
                <w:szCs w:val="16"/>
              </w:rPr>
            </w:pPr>
            <w:r w:rsidRPr="001B5AED">
              <w:rPr>
                <w:color w:val="FF0000"/>
                <w:sz w:val="16"/>
                <w:szCs w:val="16"/>
              </w:rPr>
              <w:t>27.3</w:t>
            </w:r>
          </w:p>
        </w:tc>
        <w:tc>
          <w:tcPr>
            <w:tcW w:w="1118" w:type="dxa"/>
            <w:noWrap/>
            <w:hideMark/>
          </w:tcPr>
          <w:p w14:paraId="6101011C" w14:textId="77777777" w:rsidR="005B2AEF" w:rsidRPr="001B5AED" w:rsidRDefault="005B2AEF" w:rsidP="006A28EA">
            <w:pPr>
              <w:rPr>
                <w:color w:val="FF0000"/>
                <w:sz w:val="16"/>
                <w:szCs w:val="16"/>
              </w:rPr>
            </w:pPr>
            <w:r w:rsidRPr="001B5AED">
              <w:rPr>
                <w:color w:val="FF0000"/>
                <w:sz w:val="16"/>
                <w:szCs w:val="16"/>
              </w:rPr>
              <w:t>72.7</w:t>
            </w:r>
          </w:p>
        </w:tc>
      </w:tr>
      <w:tr w:rsidR="005B2AEF" w:rsidRPr="00C06C5B" w14:paraId="367759AA" w14:textId="77777777" w:rsidTr="00EF267D">
        <w:trPr>
          <w:trHeight w:val="288"/>
        </w:trPr>
        <w:tc>
          <w:tcPr>
            <w:tcW w:w="866" w:type="dxa"/>
            <w:noWrap/>
            <w:hideMark/>
          </w:tcPr>
          <w:p w14:paraId="1EF4E51C" w14:textId="77777777" w:rsidR="005B2AEF" w:rsidRPr="00C06C5B" w:rsidRDefault="005B2AEF" w:rsidP="006A28EA">
            <w:pPr>
              <w:rPr>
                <w:sz w:val="16"/>
                <w:szCs w:val="16"/>
              </w:rPr>
            </w:pPr>
            <w:r w:rsidRPr="00C06C5B">
              <w:rPr>
                <w:sz w:val="16"/>
                <w:szCs w:val="16"/>
              </w:rPr>
              <w:t>921</w:t>
            </w:r>
          </w:p>
        </w:tc>
        <w:tc>
          <w:tcPr>
            <w:tcW w:w="1441" w:type="dxa"/>
            <w:noWrap/>
            <w:hideMark/>
          </w:tcPr>
          <w:p w14:paraId="34061B72" w14:textId="77777777" w:rsidR="005B2AEF" w:rsidRPr="00C06C5B" w:rsidRDefault="005B2AEF" w:rsidP="006A28EA">
            <w:pPr>
              <w:rPr>
                <w:sz w:val="16"/>
                <w:szCs w:val="16"/>
              </w:rPr>
            </w:pPr>
            <w:r w:rsidRPr="00C06C5B">
              <w:rPr>
                <w:sz w:val="16"/>
                <w:szCs w:val="16"/>
              </w:rPr>
              <w:t>A</w:t>
            </w:r>
          </w:p>
        </w:tc>
        <w:tc>
          <w:tcPr>
            <w:tcW w:w="1441" w:type="dxa"/>
            <w:noWrap/>
            <w:hideMark/>
          </w:tcPr>
          <w:p w14:paraId="6957A7B3"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62C95C36" w14:textId="77777777" w:rsidR="005B2AEF" w:rsidRPr="00C06C5B" w:rsidRDefault="005B2AEF" w:rsidP="006A28EA">
            <w:pPr>
              <w:rPr>
                <w:sz w:val="16"/>
                <w:szCs w:val="16"/>
              </w:rPr>
            </w:pPr>
            <w:r w:rsidRPr="00C06C5B">
              <w:rPr>
                <w:sz w:val="16"/>
                <w:szCs w:val="16"/>
              </w:rPr>
              <w:t>0.0806</w:t>
            </w:r>
          </w:p>
        </w:tc>
        <w:tc>
          <w:tcPr>
            <w:tcW w:w="840" w:type="dxa"/>
            <w:noWrap/>
            <w:hideMark/>
          </w:tcPr>
          <w:p w14:paraId="61E369D1" w14:textId="77777777" w:rsidR="005B2AEF" w:rsidRPr="00C06C5B" w:rsidRDefault="005B2AEF" w:rsidP="006A28EA">
            <w:pPr>
              <w:rPr>
                <w:sz w:val="16"/>
                <w:szCs w:val="16"/>
              </w:rPr>
            </w:pPr>
            <w:r w:rsidRPr="00C06C5B">
              <w:rPr>
                <w:sz w:val="16"/>
                <w:szCs w:val="16"/>
              </w:rPr>
              <w:t>0.07605</w:t>
            </w:r>
          </w:p>
        </w:tc>
        <w:tc>
          <w:tcPr>
            <w:tcW w:w="1029" w:type="dxa"/>
            <w:noWrap/>
            <w:hideMark/>
          </w:tcPr>
          <w:p w14:paraId="6C5F6DD6" w14:textId="77777777" w:rsidR="005B2AEF" w:rsidRPr="00C06C5B" w:rsidRDefault="005B2AEF" w:rsidP="006A28EA">
            <w:pPr>
              <w:rPr>
                <w:sz w:val="16"/>
                <w:szCs w:val="16"/>
              </w:rPr>
            </w:pPr>
            <w:r w:rsidRPr="00C06C5B">
              <w:rPr>
                <w:sz w:val="16"/>
                <w:szCs w:val="16"/>
              </w:rPr>
              <w:t>0.00455</w:t>
            </w:r>
          </w:p>
        </w:tc>
        <w:tc>
          <w:tcPr>
            <w:tcW w:w="814" w:type="dxa"/>
            <w:hideMark/>
          </w:tcPr>
          <w:p w14:paraId="24058EB3" w14:textId="77777777" w:rsidR="005B2AEF" w:rsidRPr="00C06C5B" w:rsidRDefault="005B2AEF" w:rsidP="006A28EA">
            <w:pPr>
              <w:rPr>
                <w:sz w:val="16"/>
                <w:szCs w:val="16"/>
              </w:rPr>
            </w:pPr>
            <w:r w:rsidRPr="00C06C5B">
              <w:rPr>
                <w:sz w:val="16"/>
                <w:szCs w:val="16"/>
              </w:rPr>
              <w:t>0.0654</w:t>
            </w:r>
          </w:p>
        </w:tc>
        <w:tc>
          <w:tcPr>
            <w:tcW w:w="940" w:type="dxa"/>
            <w:noWrap/>
            <w:hideMark/>
          </w:tcPr>
          <w:p w14:paraId="0440287F" w14:textId="77777777" w:rsidR="005B2AEF" w:rsidRPr="00C06C5B" w:rsidRDefault="005B2AEF" w:rsidP="006A28EA">
            <w:pPr>
              <w:rPr>
                <w:sz w:val="16"/>
                <w:szCs w:val="16"/>
              </w:rPr>
            </w:pPr>
            <w:r w:rsidRPr="00C06C5B">
              <w:rPr>
                <w:sz w:val="16"/>
                <w:szCs w:val="16"/>
              </w:rPr>
              <w:t>7.0</w:t>
            </w:r>
          </w:p>
        </w:tc>
        <w:tc>
          <w:tcPr>
            <w:tcW w:w="1118" w:type="dxa"/>
            <w:noWrap/>
            <w:hideMark/>
          </w:tcPr>
          <w:p w14:paraId="2C5E3DD8" w14:textId="77777777" w:rsidR="005B2AEF" w:rsidRPr="00C06C5B" w:rsidRDefault="005B2AEF" w:rsidP="006A28EA">
            <w:pPr>
              <w:rPr>
                <w:sz w:val="16"/>
                <w:szCs w:val="16"/>
              </w:rPr>
            </w:pPr>
            <w:r w:rsidRPr="00C06C5B">
              <w:rPr>
                <w:sz w:val="16"/>
                <w:szCs w:val="16"/>
              </w:rPr>
              <w:t>93.0</w:t>
            </w:r>
          </w:p>
        </w:tc>
      </w:tr>
      <w:tr w:rsidR="005B2AEF" w:rsidRPr="00C06C5B" w14:paraId="1C943AED" w14:textId="77777777" w:rsidTr="00EF267D">
        <w:trPr>
          <w:trHeight w:val="288"/>
        </w:trPr>
        <w:tc>
          <w:tcPr>
            <w:tcW w:w="866" w:type="dxa"/>
            <w:noWrap/>
            <w:hideMark/>
          </w:tcPr>
          <w:p w14:paraId="1BB7B291" w14:textId="77777777" w:rsidR="005B2AEF" w:rsidRPr="00C06C5B" w:rsidRDefault="005B2AEF" w:rsidP="006A28EA">
            <w:pPr>
              <w:rPr>
                <w:sz w:val="16"/>
                <w:szCs w:val="16"/>
              </w:rPr>
            </w:pPr>
            <w:r w:rsidRPr="00C06C5B">
              <w:rPr>
                <w:sz w:val="16"/>
                <w:szCs w:val="16"/>
              </w:rPr>
              <w:t>921</w:t>
            </w:r>
          </w:p>
        </w:tc>
        <w:tc>
          <w:tcPr>
            <w:tcW w:w="1441" w:type="dxa"/>
            <w:noWrap/>
            <w:hideMark/>
          </w:tcPr>
          <w:p w14:paraId="714A160D" w14:textId="77777777" w:rsidR="005B2AEF" w:rsidRPr="00C06C5B" w:rsidRDefault="005B2AEF" w:rsidP="006A28EA">
            <w:pPr>
              <w:rPr>
                <w:sz w:val="16"/>
                <w:szCs w:val="16"/>
              </w:rPr>
            </w:pPr>
            <w:r w:rsidRPr="00C06C5B">
              <w:rPr>
                <w:sz w:val="16"/>
                <w:szCs w:val="16"/>
              </w:rPr>
              <w:t>B</w:t>
            </w:r>
          </w:p>
        </w:tc>
        <w:tc>
          <w:tcPr>
            <w:tcW w:w="1441" w:type="dxa"/>
            <w:noWrap/>
            <w:hideMark/>
          </w:tcPr>
          <w:p w14:paraId="423CE576"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353BB9B5" w14:textId="77777777" w:rsidR="005B2AEF" w:rsidRPr="00C06C5B" w:rsidRDefault="005B2AEF" w:rsidP="006A28EA">
            <w:pPr>
              <w:rPr>
                <w:sz w:val="16"/>
                <w:szCs w:val="16"/>
              </w:rPr>
            </w:pPr>
            <w:r w:rsidRPr="00C06C5B">
              <w:rPr>
                <w:sz w:val="16"/>
                <w:szCs w:val="16"/>
              </w:rPr>
              <w:t>0.0799</w:t>
            </w:r>
          </w:p>
        </w:tc>
        <w:tc>
          <w:tcPr>
            <w:tcW w:w="840" w:type="dxa"/>
            <w:noWrap/>
            <w:hideMark/>
          </w:tcPr>
          <w:p w14:paraId="4F50266D" w14:textId="77777777" w:rsidR="005B2AEF" w:rsidRPr="00C06C5B" w:rsidRDefault="005B2AEF" w:rsidP="006A28EA">
            <w:pPr>
              <w:rPr>
                <w:sz w:val="16"/>
                <w:szCs w:val="16"/>
              </w:rPr>
            </w:pPr>
            <w:r w:rsidRPr="00C06C5B">
              <w:rPr>
                <w:sz w:val="16"/>
                <w:szCs w:val="16"/>
              </w:rPr>
              <w:t>0.07605</w:t>
            </w:r>
          </w:p>
        </w:tc>
        <w:tc>
          <w:tcPr>
            <w:tcW w:w="1029" w:type="dxa"/>
            <w:noWrap/>
            <w:hideMark/>
          </w:tcPr>
          <w:p w14:paraId="50DEFCFD" w14:textId="77777777" w:rsidR="005B2AEF" w:rsidRPr="00C06C5B" w:rsidRDefault="005B2AEF" w:rsidP="006A28EA">
            <w:pPr>
              <w:rPr>
                <w:sz w:val="16"/>
                <w:szCs w:val="16"/>
              </w:rPr>
            </w:pPr>
            <w:r w:rsidRPr="00C06C5B">
              <w:rPr>
                <w:sz w:val="16"/>
                <w:szCs w:val="16"/>
              </w:rPr>
              <w:t>0.00385</w:t>
            </w:r>
          </w:p>
        </w:tc>
        <w:tc>
          <w:tcPr>
            <w:tcW w:w="814" w:type="dxa"/>
            <w:hideMark/>
          </w:tcPr>
          <w:p w14:paraId="159C4423" w14:textId="77777777" w:rsidR="005B2AEF" w:rsidRPr="00C06C5B" w:rsidRDefault="005B2AEF" w:rsidP="006A28EA">
            <w:pPr>
              <w:rPr>
                <w:sz w:val="16"/>
                <w:szCs w:val="16"/>
              </w:rPr>
            </w:pPr>
            <w:r w:rsidRPr="00C06C5B">
              <w:rPr>
                <w:sz w:val="16"/>
                <w:szCs w:val="16"/>
              </w:rPr>
              <w:t>0.0902</w:t>
            </w:r>
          </w:p>
        </w:tc>
        <w:tc>
          <w:tcPr>
            <w:tcW w:w="940" w:type="dxa"/>
            <w:noWrap/>
            <w:hideMark/>
          </w:tcPr>
          <w:p w14:paraId="26EEBE78" w14:textId="77777777" w:rsidR="005B2AEF" w:rsidRPr="00C06C5B" w:rsidRDefault="005B2AEF" w:rsidP="006A28EA">
            <w:pPr>
              <w:rPr>
                <w:sz w:val="16"/>
                <w:szCs w:val="16"/>
              </w:rPr>
            </w:pPr>
            <w:r w:rsidRPr="00C06C5B">
              <w:rPr>
                <w:sz w:val="16"/>
                <w:szCs w:val="16"/>
              </w:rPr>
              <w:t>4.3</w:t>
            </w:r>
          </w:p>
        </w:tc>
        <w:tc>
          <w:tcPr>
            <w:tcW w:w="1118" w:type="dxa"/>
            <w:noWrap/>
            <w:hideMark/>
          </w:tcPr>
          <w:p w14:paraId="300DCD93" w14:textId="77777777" w:rsidR="005B2AEF" w:rsidRPr="00C06C5B" w:rsidRDefault="005B2AEF" w:rsidP="006A28EA">
            <w:pPr>
              <w:rPr>
                <w:sz w:val="16"/>
                <w:szCs w:val="16"/>
              </w:rPr>
            </w:pPr>
            <w:r w:rsidRPr="00C06C5B">
              <w:rPr>
                <w:sz w:val="16"/>
                <w:szCs w:val="16"/>
              </w:rPr>
              <w:t>95.7</w:t>
            </w:r>
          </w:p>
        </w:tc>
      </w:tr>
      <w:tr w:rsidR="005B2AEF" w:rsidRPr="00C06C5B" w14:paraId="17334071" w14:textId="77777777" w:rsidTr="00EF267D">
        <w:trPr>
          <w:trHeight w:val="288"/>
        </w:trPr>
        <w:tc>
          <w:tcPr>
            <w:tcW w:w="866" w:type="dxa"/>
            <w:noWrap/>
            <w:hideMark/>
          </w:tcPr>
          <w:p w14:paraId="7DA54440" w14:textId="77777777" w:rsidR="005B2AEF" w:rsidRPr="00C06C5B" w:rsidRDefault="005B2AEF" w:rsidP="006A28EA">
            <w:pPr>
              <w:rPr>
                <w:sz w:val="16"/>
                <w:szCs w:val="16"/>
              </w:rPr>
            </w:pPr>
            <w:r w:rsidRPr="00C06C5B">
              <w:rPr>
                <w:sz w:val="16"/>
                <w:szCs w:val="16"/>
              </w:rPr>
              <w:t>921</w:t>
            </w:r>
          </w:p>
        </w:tc>
        <w:tc>
          <w:tcPr>
            <w:tcW w:w="1441" w:type="dxa"/>
            <w:noWrap/>
            <w:hideMark/>
          </w:tcPr>
          <w:p w14:paraId="48384742" w14:textId="77777777" w:rsidR="005B2AEF" w:rsidRPr="00C06C5B" w:rsidRDefault="005B2AEF" w:rsidP="006A28EA">
            <w:pPr>
              <w:rPr>
                <w:sz w:val="16"/>
                <w:szCs w:val="16"/>
              </w:rPr>
            </w:pPr>
            <w:r w:rsidRPr="00C06C5B">
              <w:rPr>
                <w:sz w:val="16"/>
                <w:szCs w:val="16"/>
              </w:rPr>
              <w:t>C</w:t>
            </w:r>
          </w:p>
        </w:tc>
        <w:tc>
          <w:tcPr>
            <w:tcW w:w="1441" w:type="dxa"/>
            <w:noWrap/>
            <w:hideMark/>
          </w:tcPr>
          <w:p w14:paraId="32127A21"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09E424F3" w14:textId="77777777" w:rsidR="005B2AEF" w:rsidRPr="00C06C5B" w:rsidRDefault="005B2AEF" w:rsidP="006A28EA">
            <w:pPr>
              <w:rPr>
                <w:sz w:val="16"/>
                <w:szCs w:val="16"/>
              </w:rPr>
            </w:pPr>
            <w:r w:rsidRPr="00C06C5B">
              <w:rPr>
                <w:sz w:val="16"/>
                <w:szCs w:val="16"/>
              </w:rPr>
              <w:t>0.0808</w:t>
            </w:r>
          </w:p>
        </w:tc>
        <w:tc>
          <w:tcPr>
            <w:tcW w:w="840" w:type="dxa"/>
            <w:noWrap/>
            <w:hideMark/>
          </w:tcPr>
          <w:p w14:paraId="106A3368" w14:textId="77777777" w:rsidR="005B2AEF" w:rsidRPr="00C06C5B" w:rsidRDefault="005B2AEF" w:rsidP="006A28EA">
            <w:pPr>
              <w:rPr>
                <w:sz w:val="16"/>
                <w:szCs w:val="16"/>
              </w:rPr>
            </w:pPr>
            <w:r w:rsidRPr="00C06C5B">
              <w:rPr>
                <w:sz w:val="16"/>
                <w:szCs w:val="16"/>
              </w:rPr>
              <w:t>0.07605</w:t>
            </w:r>
          </w:p>
        </w:tc>
        <w:tc>
          <w:tcPr>
            <w:tcW w:w="1029" w:type="dxa"/>
            <w:noWrap/>
            <w:hideMark/>
          </w:tcPr>
          <w:p w14:paraId="5542C7F0" w14:textId="77777777" w:rsidR="005B2AEF" w:rsidRPr="00C06C5B" w:rsidRDefault="005B2AEF" w:rsidP="006A28EA">
            <w:pPr>
              <w:rPr>
                <w:sz w:val="16"/>
                <w:szCs w:val="16"/>
              </w:rPr>
            </w:pPr>
            <w:r w:rsidRPr="00C06C5B">
              <w:rPr>
                <w:sz w:val="16"/>
                <w:szCs w:val="16"/>
              </w:rPr>
              <w:t>0.00475</w:t>
            </w:r>
          </w:p>
        </w:tc>
        <w:tc>
          <w:tcPr>
            <w:tcW w:w="814" w:type="dxa"/>
            <w:hideMark/>
          </w:tcPr>
          <w:p w14:paraId="7DFD3400" w14:textId="77777777" w:rsidR="005B2AEF" w:rsidRPr="00C06C5B" w:rsidRDefault="005B2AEF" w:rsidP="006A28EA">
            <w:pPr>
              <w:rPr>
                <w:sz w:val="16"/>
                <w:szCs w:val="16"/>
              </w:rPr>
            </w:pPr>
            <w:r w:rsidRPr="00C06C5B">
              <w:rPr>
                <w:sz w:val="16"/>
                <w:szCs w:val="16"/>
              </w:rPr>
              <w:t>0.0704</w:t>
            </w:r>
          </w:p>
        </w:tc>
        <w:tc>
          <w:tcPr>
            <w:tcW w:w="940" w:type="dxa"/>
            <w:noWrap/>
            <w:hideMark/>
          </w:tcPr>
          <w:p w14:paraId="75C0E0D4" w14:textId="77777777" w:rsidR="005B2AEF" w:rsidRPr="00C06C5B" w:rsidRDefault="005B2AEF" w:rsidP="006A28EA">
            <w:pPr>
              <w:rPr>
                <w:sz w:val="16"/>
                <w:szCs w:val="16"/>
              </w:rPr>
            </w:pPr>
            <w:r w:rsidRPr="00C06C5B">
              <w:rPr>
                <w:sz w:val="16"/>
                <w:szCs w:val="16"/>
              </w:rPr>
              <w:t>6.7</w:t>
            </w:r>
          </w:p>
        </w:tc>
        <w:tc>
          <w:tcPr>
            <w:tcW w:w="1118" w:type="dxa"/>
            <w:noWrap/>
            <w:hideMark/>
          </w:tcPr>
          <w:p w14:paraId="037E1689" w14:textId="77777777" w:rsidR="005B2AEF" w:rsidRPr="00C06C5B" w:rsidRDefault="005B2AEF" w:rsidP="006A28EA">
            <w:pPr>
              <w:rPr>
                <w:sz w:val="16"/>
                <w:szCs w:val="16"/>
              </w:rPr>
            </w:pPr>
            <w:r w:rsidRPr="00C06C5B">
              <w:rPr>
                <w:sz w:val="16"/>
                <w:szCs w:val="16"/>
              </w:rPr>
              <w:t>93.3</w:t>
            </w:r>
          </w:p>
        </w:tc>
      </w:tr>
      <w:tr w:rsidR="005B2AEF" w:rsidRPr="00C06C5B" w14:paraId="39A8D323" w14:textId="77777777" w:rsidTr="00EF267D">
        <w:trPr>
          <w:trHeight w:val="288"/>
        </w:trPr>
        <w:tc>
          <w:tcPr>
            <w:tcW w:w="866" w:type="dxa"/>
            <w:noWrap/>
            <w:hideMark/>
          </w:tcPr>
          <w:p w14:paraId="243BEB25" w14:textId="77777777" w:rsidR="005B2AEF" w:rsidRPr="00C06C5B" w:rsidRDefault="005B2AEF" w:rsidP="006A28EA">
            <w:pPr>
              <w:rPr>
                <w:sz w:val="16"/>
                <w:szCs w:val="16"/>
              </w:rPr>
            </w:pPr>
            <w:r w:rsidRPr="00C06C5B">
              <w:rPr>
                <w:sz w:val="16"/>
                <w:szCs w:val="16"/>
              </w:rPr>
              <w:t>922</w:t>
            </w:r>
          </w:p>
        </w:tc>
        <w:tc>
          <w:tcPr>
            <w:tcW w:w="1441" w:type="dxa"/>
            <w:noWrap/>
            <w:hideMark/>
          </w:tcPr>
          <w:p w14:paraId="29B8B7D8" w14:textId="77777777" w:rsidR="005B2AEF" w:rsidRPr="00C06C5B" w:rsidRDefault="005B2AEF" w:rsidP="006A28EA">
            <w:pPr>
              <w:rPr>
                <w:sz w:val="16"/>
                <w:szCs w:val="16"/>
              </w:rPr>
            </w:pPr>
            <w:r w:rsidRPr="00C06C5B">
              <w:rPr>
                <w:sz w:val="16"/>
                <w:szCs w:val="16"/>
              </w:rPr>
              <w:t>A</w:t>
            </w:r>
          </w:p>
        </w:tc>
        <w:tc>
          <w:tcPr>
            <w:tcW w:w="1441" w:type="dxa"/>
            <w:noWrap/>
            <w:hideMark/>
          </w:tcPr>
          <w:p w14:paraId="2E71A54C"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58DF278E" w14:textId="77777777" w:rsidR="005B2AEF" w:rsidRPr="00C06C5B" w:rsidRDefault="005B2AEF" w:rsidP="006A28EA">
            <w:pPr>
              <w:rPr>
                <w:sz w:val="16"/>
                <w:szCs w:val="16"/>
              </w:rPr>
            </w:pPr>
            <w:r w:rsidRPr="00C06C5B">
              <w:rPr>
                <w:sz w:val="16"/>
                <w:szCs w:val="16"/>
              </w:rPr>
              <w:t>0.0792</w:t>
            </w:r>
          </w:p>
        </w:tc>
        <w:tc>
          <w:tcPr>
            <w:tcW w:w="840" w:type="dxa"/>
            <w:noWrap/>
            <w:hideMark/>
          </w:tcPr>
          <w:p w14:paraId="03FD4F5A" w14:textId="77777777" w:rsidR="005B2AEF" w:rsidRPr="00C06C5B" w:rsidRDefault="005B2AEF" w:rsidP="006A28EA">
            <w:pPr>
              <w:rPr>
                <w:sz w:val="16"/>
                <w:szCs w:val="16"/>
              </w:rPr>
            </w:pPr>
            <w:r w:rsidRPr="00C06C5B">
              <w:rPr>
                <w:sz w:val="16"/>
                <w:szCs w:val="16"/>
              </w:rPr>
              <w:t>0.07605</w:t>
            </w:r>
          </w:p>
        </w:tc>
        <w:tc>
          <w:tcPr>
            <w:tcW w:w="1029" w:type="dxa"/>
            <w:noWrap/>
            <w:hideMark/>
          </w:tcPr>
          <w:p w14:paraId="27D9DE3A" w14:textId="77777777" w:rsidR="005B2AEF" w:rsidRPr="00C06C5B" w:rsidRDefault="005B2AEF" w:rsidP="006A28EA">
            <w:pPr>
              <w:rPr>
                <w:sz w:val="16"/>
                <w:szCs w:val="16"/>
              </w:rPr>
            </w:pPr>
            <w:r w:rsidRPr="00C06C5B">
              <w:rPr>
                <w:sz w:val="16"/>
                <w:szCs w:val="16"/>
              </w:rPr>
              <w:t>0.00315</w:t>
            </w:r>
          </w:p>
        </w:tc>
        <w:tc>
          <w:tcPr>
            <w:tcW w:w="814" w:type="dxa"/>
            <w:hideMark/>
          </w:tcPr>
          <w:p w14:paraId="6C2F2930" w14:textId="77777777" w:rsidR="005B2AEF" w:rsidRPr="00C06C5B" w:rsidRDefault="005B2AEF" w:rsidP="006A28EA">
            <w:pPr>
              <w:rPr>
                <w:sz w:val="16"/>
                <w:szCs w:val="16"/>
              </w:rPr>
            </w:pPr>
            <w:r w:rsidRPr="00C06C5B">
              <w:rPr>
                <w:sz w:val="16"/>
                <w:szCs w:val="16"/>
              </w:rPr>
              <w:t>0.0321</w:t>
            </w:r>
          </w:p>
        </w:tc>
        <w:tc>
          <w:tcPr>
            <w:tcW w:w="940" w:type="dxa"/>
            <w:noWrap/>
            <w:hideMark/>
          </w:tcPr>
          <w:p w14:paraId="684C19A3" w14:textId="77777777" w:rsidR="005B2AEF" w:rsidRPr="00C06C5B" w:rsidRDefault="005B2AEF" w:rsidP="006A28EA">
            <w:pPr>
              <w:rPr>
                <w:sz w:val="16"/>
                <w:szCs w:val="16"/>
              </w:rPr>
            </w:pPr>
            <w:r w:rsidRPr="00C06C5B">
              <w:rPr>
                <w:sz w:val="16"/>
                <w:szCs w:val="16"/>
              </w:rPr>
              <w:t>9.8</w:t>
            </w:r>
          </w:p>
        </w:tc>
        <w:tc>
          <w:tcPr>
            <w:tcW w:w="1118" w:type="dxa"/>
            <w:noWrap/>
            <w:hideMark/>
          </w:tcPr>
          <w:p w14:paraId="4A805E27" w14:textId="77777777" w:rsidR="005B2AEF" w:rsidRPr="00C06C5B" w:rsidRDefault="005B2AEF" w:rsidP="006A28EA">
            <w:pPr>
              <w:rPr>
                <w:sz w:val="16"/>
                <w:szCs w:val="16"/>
              </w:rPr>
            </w:pPr>
            <w:r w:rsidRPr="00C06C5B">
              <w:rPr>
                <w:sz w:val="16"/>
                <w:szCs w:val="16"/>
              </w:rPr>
              <w:t>90.2</w:t>
            </w:r>
          </w:p>
        </w:tc>
      </w:tr>
      <w:tr w:rsidR="005B2AEF" w:rsidRPr="00C06C5B" w14:paraId="7E2BD048" w14:textId="77777777" w:rsidTr="00EF267D">
        <w:trPr>
          <w:trHeight w:val="288"/>
        </w:trPr>
        <w:tc>
          <w:tcPr>
            <w:tcW w:w="866" w:type="dxa"/>
            <w:noWrap/>
            <w:hideMark/>
          </w:tcPr>
          <w:p w14:paraId="1CB8BECF" w14:textId="77777777" w:rsidR="005B2AEF" w:rsidRPr="00C06C5B" w:rsidRDefault="005B2AEF" w:rsidP="006A28EA">
            <w:pPr>
              <w:rPr>
                <w:sz w:val="16"/>
                <w:szCs w:val="16"/>
              </w:rPr>
            </w:pPr>
            <w:r w:rsidRPr="00C06C5B">
              <w:rPr>
                <w:sz w:val="16"/>
                <w:szCs w:val="16"/>
              </w:rPr>
              <w:t>922</w:t>
            </w:r>
          </w:p>
        </w:tc>
        <w:tc>
          <w:tcPr>
            <w:tcW w:w="1441" w:type="dxa"/>
            <w:noWrap/>
            <w:hideMark/>
          </w:tcPr>
          <w:p w14:paraId="767CBD8C" w14:textId="77777777" w:rsidR="005B2AEF" w:rsidRPr="00C06C5B" w:rsidRDefault="005B2AEF" w:rsidP="006A28EA">
            <w:pPr>
              <w:rPr>
                <w:sz w:val="16"/>
                <w:szCs w:val="16"/>
              </w:rPr>
            </w:pPr>
            <w:r w:rsidRPr="00C06C5B">
              <w:rPr>
                <w:sz w:val="16"/>
                <w:szCs w:val="16"/>
              </w:rPr>
              <w:t>B</w:t>
            </w:r>
          </w:p>
        </w:tc>
        <w:tc>
          <w:tcPr>
            <w:tcW w:w="1441" w:type="dxa"/>
            <w:noWrap/>
            <w:hideMark/>
          </w:tcPr>
          <w:p w14:paraId="2A80A676"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247EC76C" w14:textId="77777777" w:rsidR="005B2AEF" w:rsidRPr="00C06C5B" w:rsidRDefault="005B2AEF" w:rsidP="006A28EA">
            <w:pPr>
              <w:rPr>
                <w:sz w:val="16"/>
                <w:szCs w:val="16"/>
              </w:rPr>
            </w:pPr>
            <w:r w:rsidRPr="00C06C5B">
              <w:rPr>
                <w:sz w:val="16"/>
                <w:szCs w:val="16"/>
              </w:rPr>
              <w:t>0.0803</w:t>
            </w:r>
          </w:p>
        </w:tc>
        <w:tc>
          <w:tcPr>
            <w:tcW w:w="840" w:type="dxa"/>
            <w:noWrap/>
            <w:hideMark/>
          </w:tcPr>
          <w:p w14:paraId="2EB549CF" w14:textId="77777777" w:rsidR="005B2AEF" w:rsidRPr="00C06C5B" w:rsidRDefault="005B2AEF" w:rsidP="006A28EA">
            <w:pPr>
              <w:rPr>
                <w:sz w:val="16"/>
                <w:szCs w:val="16"/>
              </w:rPr>
            </w:pPr>
            <w:r w:rsidRPr="00C06C5B">
              <w:rPr>
                <w:sz w:val="16"/>
                <w:szCs w:val="16"/>
              </w:rPr>
              <w:t>0.07605</w:t>
            </w:r>
          </w:p>
        </w:tc>
        <w:tc>
          <w:tcPr>
            <w:tcW w:w="1029" w:type="dxa"/>
            <w:noWrap/>
            <w:hideMark/>
          </w:tcPr>
          <w:p w14:paraId="7BDD604A" w14:textId="77777777" w:rsidR="005B2AEF" w:rsidRPr="00C06C5B" w:rsidRDefault="005B2AEF" w:rsidP="006A28EA">
            <w:pPr>
              <w:rPr>
                <w:sz w:val="16"/>
                <w:szCs w:val="16"/>
              </w:rPr>
            </w:pPr>
            <w:r w:rsidRPr="00C06C5B">
              <w:rPr>
                <w:sz w:val="16"/>
                <w:szCs w:val="16"/>
              </w:rPr>
              <w:t>0.00425</w:t>
            </w:r>
          </w:p>
        </w:tc>
        <w:tc>
          <w:tcPr>
            <w:tcW w:w="814" w:type="dxa"/>
            <w:hideMark/>
          </w:tcPr>
          <w:p w14:paraId="76C3EBC5" w14:textId="77777777" w:rsidR="005B2AEF" w:rsidRPr="00C06C5B" w:rsidRDefault="005B2AEF" w:rsidP="006A28EA">
            <w:pPr>
              <w:rPr>
                <w:sz w:val="16"/>
                <w:szCs w:val="16"/>
              </w:rPr>
            </w:pPr>
            <w:r w:rsidRPr="00C06C5B">
              <w:rPr>
                <w:sz w:val="16"/>
                <w:szCs w:val="16"/>
              </w:rPr>
              <w:t>0.043</w:t>
            </w:r>
          </w:p>
        </w:tc>
        <w:tc>
          <w:tcPr>
            <w:tcW w:w="940" w:type="dxa"/>
            <w:noWrap/>
            <w:hideMark/>
          </w:tcPr>
          <w:p w14:paraId="5538CC31" w14:textId="77777777" w:rsidR="005B2AEF" w:rsidRPr="00C06C5B" w:rsidRDefault="005B2AEF" w:rsidP="006A28EA">
            <w:pPr>
              <w:rPr>
                <w:sz w:val="16"/>
                <w:szCs w:val="16"/>
              </w:rPr>
            </w:pPr>
            <w:r w:rsidRPr="00C06C5B">
              <w:rPr>
                <w:sz w:val="16"/>
                <w:szCs w:val="16"/>
              </w:rPr>
              <w:t>9.9</w:t>
            </w:r>
          </w:p>
        </w:tc>
        <w:tc>
          <w:tcPr>
            <w:tcW w:w="1118" w:type="dxa"/>
            <w:noWrap/>
            <w:hideMark/>
          </w:tcPr>
          <w:p w14:paraId="7EFE55BB" w14:textId="77777777" w:rsidR="005B2AEF" w:rsidRPr="00C06C5B" w:rsidRDefault="005B2AEF" w:rsidP="006A28EA">
            <w:pPr>
              <w:rPr>
                <w:sz w:val="16"/>
                <w:szCs w:val="16"/>
              </w:rPr>
            </w:pPr>
            <w:r w:rsidRPr="00C06C5B">
              <w:rPr>
                <w:sz w:val="16"/>
                <w:szCs w:val="16"/>
              </w:rPr>
              <w:t>90.1</w:t>
            </w:r>
          </w:p>
        </w:tc>
      </w:tr>
      <w:tr w:rsidR="005B2AEF" w:rsidRPr="00C06C5B" w14:paraId="01CA71FF" w14:textId="77777777" w:rsidTr="00EF267D">
        <w:trPr>
          <w:trHeight w:val="300"/>
        </w:trPr>
        <w:tc>
          <w:tcPr>
            <w:tcW w:w="866" w:type="dxa"/>
            <w:noWrap/>
            <w:hideMark/>
          </w:tcPr>
          <w:p w14:paraId="71E242FA" w14:textId="77777777" w:rsidR="005B2AEF" w:rsidRPr="00C06C5B" w:rsidRDefault="005B2AEF" w:rsidP="006A28EA">
            <w:pPr>
              <w:rPr>
                <w:sz w:val="16"/>
                <w:szCs w:val="16"/>
              </w:rPr>
            </w:pPr>
            <w:r w:rsidRPr="00C06C5B">
              <w:rPr>
                <w:sz w:val="16"/>
                <w:szCs w:val="16"/>
              </w:rPr>
              <w:t>922</w:t>
            </w:r>
          </w:p>
        </w:tc>
        <w:tc>
          <w:tcPr>
            <w:tcW w:w="1441" w:type="dxa"/>
            <w:noWrap/>
            <w:hideMark/>
          </w:tcPr>
          <w:p w14:paraId="10307586" w14:textId="77777777" w:rsidR="005B2AEF" w:rsidRPr="00C06C5B" w:rsidRDefault="005B2AEF" w:rsidP="006A28EA">
            <w:pPr>
              <w:rPr>
                <w:sz w:val="16"/>
                <w:szCs w:val="16"/>
              </w:rPr>
            </w:pPr>
            <w:r w:rsidRPr="00C06C5B">
              <w:rPr>
                <w:sz w:val="16"/>
                <w:szCs w:val="16"/>
              </w:rPr>
              <w:t>C</w:t>
            </w:r>
          </w:p>
        </w:tc>
        <w:tc>
          <w:tcPr>
            <w:tcW w:w="1441" w:type="dxa"/>
            <w:noWrap/>
            <w:hideMark/>
          </w:tcPr>
          <w:p w14:paraId="2E193D2B" w14:textId="77777777" w:rsidR="005B2AEF" w:rsidRPr="00C06C5B" w:rsidRDefault="005B2AEF" w:rsidP="006A28EA">
            <w:pPr>
              <w:rPr>
                <w:sz w:val="16"/>
                <w:szCs w:val="16"/>
              </w:rPr>
            </w:pPr>
            <w:r w:rsidRPr="00C06C5B">
              <w:rPr>
                <w:sz w:val="16"/>
                <w:szCs w:val="16"/>
              </w:rPr>
              <w:t>Nitrocellulose filter</w:t>
            </w:r>
          </w:p>
        </w:tc>
        <w:tc>
          <w:tcPr>
            <w:tcW w:w="1029" w:type="dxa"/>
            <w:noWrap/>
            <w:hideMark/>
          </w:tcPr>
          <w:p w14:paraId="194C69E6" w14:textId="77777777" w:rsidR="005B2AEF" w:rsidRPr="00C06C5B" w:rsidRDefault="005B2AEF" w:rsidP="006A28EA">
            <w:pPr>
              <w:rPr>
                <w:sz w:val="16"/>
                <w:szCs w:val="16"/>
              </w:rPr>
            </w:pPr>
            <w:r w:rsidRPr="00C06C5B">
              <w:rPr>
                <w:sz w:val="16"/>
                <w:szCs w:val="16"/>
              </w:rPr>
              <w:t>0.0797</w:t>
            </w:r>
          </w:p>
        </w:tc>
        <w:tc>
          <w:tcPr>
            <w:tcW w:w="840" w:type="dxa"/>
            <w:noWrap/>
            <w:hideMark/>
          </w:tcPr>
          <w:p w14:paraId="238756C7" w14:textId="77777777" w:rsidR="005B2AEF" w:rsidRPr="00C06C5B" w:rsidRDefault="005B2AEF" w:rsidP="006A28EA">
            <w:pPr>
              <w:rPr>
                <w:sz w:val="16"/>
                <w:szCs w:val="16"/>
              </w:rPr>
            </w:pPr>
            <w:r w:rsidRPr="00C06C5B">
              <w:rPr>
                <w:sz w:val="16"/>
                <w:szCs w:val="16"/>
              </w:rPr>
              <w:t>0.07605</w:t>
            </w:r>
          </w:p>
        </w:tc>
        <w:tc>
          <w:tcPr>
            <w:tcW w:w="1029" w:type="dxa"/>
            <w:noWrap/>
            <w:hideMark/>
          </w:tcPr>
          <w:p w14:paraId="1A18C8F1" w14:textId="77777777" w:rsidR="005B2AEF" w:rsidRPr="00C06C5B" w:rsidRDefault="005B2AEF" w:rsidP="006A28EA">
            <w:pPr>
              <w:rPr>
                <w:sz w:val="16"/>
                <w:szCs w:val="16"/>
              </w:rPr>
            </w:pPr>
            <w:r w:rsidRPr="00C06C5B">
              <w:rPr>
                <w:sz w:val="16"/>
                <w:szCs w:val="16"/>
              </w:rPr>
              <w:t>0.00365</w:t>
            </w:r>
          </w:p>
        </w:tc>
        <w:tc>
          <w:tcPr>
            <w:tcW w:w="814" w:type="dxa"/>
            <w:hideMark/>
          </w:tcPr>
          <w:p w14:paraId="43E18551" w14:textId="77777777" w:rsidR="005B2AEF" w:rsidRPr="00C06C5B" w:rsidRDefault="005B2AEF" w:rsidP="006A28EA">
            <w:pPr>
              <w:rPr>
                <w:sz w:val="16"/>
                <w:szCs w:val="16"/>
              </w:rPr>
            </w:pPr>
            <w:r w:rsidRPr="00C06C5B">
              <w:rPr>
                <w:sz w:val="16"/>
                <w:szCs w:val="16"/>
              </w:rPr>
              <w:t>0.0397</w:t>
            </w:r>
          </w:p>
        </w:tc>
        <w:tc>
          <w:tcPr>
            <w:tcW w:w="940" w:type="dxa"/>
            <w:noWrap/>
            <w:hideMark/>
          </w:tcPr>
          <w:p w14:paraId="3DC43E01" w14:textId="77777777" w:rsidR="005B2AEF" w:rsidRPr="00C06C5B" w:rsidRDefault="005B2AEF" w:rsidP="006A28EA">
            <w:pPr>
              <w:rPr>
                <w:sz w:val="16"/>
                <w:szCs w:val="16"/>
              </w:rPr>
            </w:pPr>
            <w:r w:rsidRPr="00C06C5B">
              <w:rPr>
                <w:sz w:val="16"/>
                <w:szCs w:val="16"/>
              </w:rPr>
              <w:t>9.2</w:t>
            </w:r>
          </w:p>
        </w:tc>
        <w:tc>
          <w:tcPr>
            <w:tcW w:w="1118" w:type="dxa"/>
            <w:noWrap/>
            <w:hideMark/>
          </w:tcPr>
          <w:p w14:paraId="2C8B9471" w14:textId="77777777" w:rsidR="005B2AEF" w:rsidRPr="00C06C5B" w:rsidRDefault="005B2AEF" w:rsidP="00722DE0">
            <w:pPr>
              <w:keepNext/>
              <w:rPr>
                <w:sz w:val="16"/>
                <w:szCs w:val="16"/>
              </w:rPr>
            </w:pPr>
            <w:r w:rsidRPr="00C06C5B">
              <w:rPr>
                <w:sz w:val="16"/>
                <w:szCs w:val="16"/>
              </w:rPr>
              <w:t>90.8</w:t>
            </w:r>
          </w:p>
        </w:tc>
      </w:tr>
    </w:tbl>
    <w:p w14:paraId="4E60793B" w14:textId="2C9F807B" w:rsidR="000F3A7D" w:rsidRDefault="00722DE0" w:rsidP="00722DE0">
      <w:pPr>
        <w:pStyle w:val="Caption"/>
      </w:pPr>
      <w:r>
        <w:t xml:space="preserve">Table </w:t>
      </w:r>
      <w:fldSimple w:instr=" SEQ Table \* ARABIC ">
        <w:r w:rsidR="002C5F15">
          <w:rPr>
            <w:noProof/>
          </w:rPr>
          <w:t>9</w:t>
        </w:r>
      </w:fldSimple>
      <w:r>
        <w:t>: Data for efficiency of digestion</w:t>
      </w:r>
    </w:p>
    <w:p w14:paraId="26E92D75" w14:textId="5A81BA38" w:rsidR="009A6E9B" w:rsidRDefault="009A6E9B" w:rsidP="009A6E9B"/>
    <w:p w14:paraId="3588689C" w14:textId="77777777" w:rsidR="009A6E9B" w:rsidRDefault="009A6E9B" w:rsidP="009A6E9B">
      <w:pPr>
        <w:spacing w:line="264" w:lineRule="atLeast"/>
        <w:textAlignment w:val="baseline"/>
      </w:pPr>
    </w:p>
    <w:p w14:paraId="3A3FFF39" w14:textId="77777777" w:rsidR="009A6E9B" w:rsidRDefault="009A6E9B">
      <w:pPr>
        <w:rPr>
          <w:b/>
          <w:bCs/>
        </w:rPr>
      </w:pPr>
      <w:r>
        <w:rPr>
          <w:b/>
          <w:bCs/>
        </w:rPr>
        <w:br w:type="page"/>
      </w:r>
    </w:p>
    <w:p w14:paraId="08866837" w14:textId="1009639D" w:rsidR="00B52348" w:rsidRDefault="009A6E9B" w:rsidP="00B52348">
      <w:pPr>
        <w:pStyle w:val="Heading2"/>
      </w:pPr>
      <w:bookmarkStart w:id="56" w:name="_Toc31286840"/>
      <w:r w:rsidRPr="009A6E9B">
        <w:lastRenderedPageBreak/>
        <w:t>Email contact</w:t>
      </w:r>
      <w:r w:rsidR="00EF267D">
        <w:t>s</w:t>
      </w:r>
      <w:r w:rsidR="00B52348">
        <w:t>/correspondence</w:t>
      </w:r>
      <w:bookmarkEnd w:id="56"/>
      <w:r w:rsidR="00B52348">
        <w:t xml:space="preserve"> </w:t>
      </w:r>
    </w:p>
    <w:p w14:paraId="533F3003" w14:textId="77777777" w:rsidR="00B52348" w:rsidRPr="00B52348" w:rsidRDefault="00B52348" w:rsidP="00B52348"/>
    <w:p w14:paraId="4D21F147" w14:textId="0E4A1C12" w:rsidR="009A6E9B" w:rsidRDefault="009A6E9B" w:rsidP="00EF267D">
      <w:pPr>
        <w:pStyle w:val="NoSpacing"/>
      </w:pPr>
      <w:r w:rsidRPr="009A6E9B">
        <w:t xml:space="preserve">Baseman: Joao Frias </w:t>
      </w:r>
      <w:hyperlink r:id="rId143" w:history="1">
        <w:r w:rsidR="00EF267D" w:rsidRPr="00287223">
          <w:rPr>
            <w:rStyle w:val="Hyperlink"/>
          </w:rPr>
          <w:t>Joao.Frias@gmit.ie</w:t>
        </w:r>
      </w:hyperlink>
    </w:p>
    <w:p w14:paraId="1E85C3D8" w14:textId="0F976867" w:rsidR="00EF267D" w:rsidRDefault="00EF267D" w:rsidP="00EF267D">
      <w:pPr>
        <w:pStyle w:val="NoSpacing"/>
      </w:pPr>
      <w:r>
        <w:t>Raman:</w:t>
      </w:r>
      <w:r w:rsidR="00B52348">
        <w:t xml:space="preserve"> </w:t>
      </w:r>
      <w:r w:rsidR="00B52348" w:rsidRPr="00B52348">
        <w:t xml:space="preserve">Maria EL RAKWE </w:t>
      </w:r>
      <w:hyperlink r:id="rId144" w:history="1">
        <w:r w:rsidR="00B52348" w:rsidRPr="00287223">
          <w:rPr>
            <w:rStyle w:val="Hyperlink"/>
          </w:rPr>
          <w:t>Maria.El.Rakwe@ifremer.fr</w:t>
        </w:r>
      </w:hyperlink>
      <w:r w:rsidR="00B52348">
        <w:t xml:space="preserve"> and </w:t>
      </w:r>
      <w:hyperlink r:id="rId145" w:history="1">
        <w:r w:rsidR="00B52348" w:rsidRPr="00287223">
          <w:rPr>
            <w:rStyle w:val="Hyperlink"/>
          </w:rPr>
          <w:t>enora.prado@ifremer.fr</w:t>
        </w:r>
      </w:hyperlink>
    </w:p>
    <w:p w14:paraId="5FCE1021" w14:textId="5481FA8B" w:rsidR="00B52348" w:rsidRDefault="00B52348" w:rsidP="00EF267D">
      <w:pPr>
        <w:pStyle w:val="NoSpacing"/>
      </w:pPr>
      <w:proofErr w:type="spellStart"/>
      <w:r>
        <w:t>Hafro</w:t>
      </w:r>
      <w:proofErr w:type="spellEnd"/>
      <w:r>
        <w:t xml:space="preserve">: </w:t>
      </w:r>
      <w:proofErr w:type="spellStart"/>
      <w:r w:rsidRPr="00B52348">
        <w:t>Jóhann</w:t>
      </w:r>
      <w:proofErr w:type="spellEnd"/>
      <w:r w:rsidRPr="00B52348">
        <w:t xml:space="preserve"> </w:t>
      </w:r>
      <w:proofErr w:type="spellStart"/>
      <w:r w:rsidRPr="00B52348">
        <w:t>Garðar</w:t>
      </w:r>
      <w:proofErr w:type="spellEnd"/>
      <w:r w:rsidRPr="00B52348">
        <w:t xml:space="preserve"> </w:t>
      </w:r>
      <w:proofErr w:type="spellStart"/>
      <w:r w:rsidRPr="00B52348">
        <w:t>Þorbjörnsson</w:t>
      </w:r>
      <w:proofErr w:type="spellEnd"/>
      <w:r w:rsidRPr="00B52348">
        <w:t xml:space="preserve"> </w:t>
      </w:r>
      <w:hyperlink r:id="rId146" w:history="1">
        <w:r w:rsidRPr="00287223">
          <w:rPr>
            <w:rStyle w:val="Hyperlink"/>
          </w:rPr>
          <w:t>johann.gardar.thorbjornsson@hafogvatn.is</w:t>
        </w:r>
      </w:hyperlink>
    </w:p>
    <w:p w14:paraId="0CE486C6" w14:textId="36130FE1" w:rsidR="00EF267D" w:rsidRDefault="00EF267D" w:rsidP="00EF267D">
      <w:pPr>
        <w:pStyle w:val="NoSpacing"/>
      </w:pPr>
    </w:p>
    <w:p w14:paraId="1454FC30" w14:textId="77777777" w:rsidR="00EF267D" w:rsidRPr="009A6E9B" w:rsidRDefault="00EF267D" w:rsidP="00EF267D">
      <w:pPr>
        <w:pStyle w:val="NoSpacing"/>
      </w:pPr>
    </w:p>
    <w:p w14:paraId="2A320B02" w14:textId="77777777" w:rsidR="009A6E9B" w:rsidRDefault="009A6E9B" w:rsidP="009A6E9B">
      <w:pPr>
        <w:rPr>
          <w:rFonts w:ascii="Garamond" w:hAnsi="Garamond"/>
          <w:color w:val="000000"/>
          <w:sz w:val="24"/>
          <w:szCs w:val="24"/>
        </w:rPr>
      </w:pPr>
      <w:r>
        <w:rPr>
          <w:rFonts w:ascii="Garamond" w:hAnsi="Garamond"/>
          <w:color w:val="000000"/>
          <w:sz w:val="24"/>
          <w:szCs w:val="24"/>
        </w:rPr>
        <w:t>Dear Karin, </w:t>
      </w:r>
    </w:p>
    <w:p w14:paraId="29369186" w14:textId="77777777" w:rsidR="009A6E9B" w:rsidRDefault="009A6E9B" w:rsidP="009A6E9B">
      <w:pPr>
        <w:rPr>
          <w:rFonts w:ascii="Garamond" w:hAnsi="Garamond"/>
          <w:color w:val="000000"/>
          <w:sz w:val="24"/>
          <w:szCs w:val="24"/>
        </w:rPr>
      </w:pPr>
      <w:r>
        <w:rPr>
          <w:rFonts w:ascii="Garamond" w:hAnsi="Garamond"/>
          <w:color w:val="000000"/>
          <w:sz w:val="24"/>
          <w:szCs w:val="24"/>
        </w:rPr>
        <w:t>Thanks for your email and apologies on the delay to reply. I somehow missed your email. </w:t>
      </w:r>
    </w:p>
    <w:p w14:paraId="2BDA5FCD" w14:textId="77777777" w:rsidR="009A6E9B" w:rsidRDefault="009A6E9B" w:rsidP="009A6E9B">
      <w:pPr>
        <w:rPr>
          <w:rFonts w:ascii="Garamond" w:hAnsi="Garamond"/>
          <w:color w:val="000000"/>
          <w:sz w:val="24"/>
          <w:szCs w:val="24"/>
        </w:rPr>
      </w:pPr>
      <w:r>
        <w:rPr>
          <w:rFonts w:ascii="Garamond" w:hAnsi="Garamond"/>
          <w:color w:val="000000"/>
          <w:sz w:val="24"/>
          <w:szCs w:val="24"/>
        </w:rPr>
        <w:t>Regarding the questions on your previous email, about implementing a monitoring program on microplastics in your bay in northern Iceland, I will reply to each individual bullet point. </w:t>
      </w:r>
    </w:p>
    <w:p w14:paraId="739A1383" w14:textId="77777777" w:rsidR="009A6E9B" w:rsidRDefault="009A6E9B" w:rsidP="009A6E9B">
      <w:pPr>
        <w:rPr>
          <w:rFonts w:ascii="Garamond" w:hAnsi="Garamond"/>
          <w:color w:val="000000"/>
          <w:sz w:val="24"/>
          <w:szCs w:val="24"/>
        </w:rPr>
      </w:pPr>
    </w:p>
    <w:p w14:paraId="78EB72D6" w14:textId="77777777" w:rsidR="009A6E9B" w:rsidRDefault="009A6E9B" w:rsidP="009A6E9B">
      <w:pPr>
        <w:numPr>
          <w:ilvl w:val="0"/>
          <w:numId w:val="5"/>
        </w:numPr>
        <w:spacing w:before="100" w:beforeAutospacing="1" w:after="100" w:afterAutospacing="1" w:line="240" w:lineRule="auto"/>
        <w:rPr>
          <w:rFonts w:ascii="Garamond" w:eastAsia="Times New Roman" w:hAnsi="Garamond"/>
          <w:color w:val="000000"/>
          <w:sz w:val="24"/>
          <w:szCs w:val="24"/>
        </w:rPr>
      </w:pPr>
      <w:r>
        <w:rPr>
          <w:rFonts w:ascii="Garamond" w:eastAsia="Times New Roman" w:hAnsi="Garamond"/>
          <w:color w:val="000000"/>
          <w:sz w:val="24"/>
          <w:szCs w:val="24"/>
        </w:rPr>
        <w:t xml:space="preserve">Regarding KOH concentration, it is advised to use a 10% KOH solution at a 1:3 </w:t>
      </w:r>
      <w:proofErr w:type="spellStart"/>
      <w:r>
        <w:rPr>
          <w:rFonts w:ascii="Garamond" w:eastAsia="Times New Roman" w:hAnsi="Garamond"/>
          <w:color w:val="000000"/>
          <w:sz w:val="24"/>
          <w:szCs w:val="24"/>
        </w:rPr>
        <w:t>sample:solution</w:t>
      </w:r>
      <w:proofErr w:type="spellEnd"/>
      <w:r>
        <w:rPr>
          <w:rFonts w:ascii="Garamond" w:eastAsia="Times New Roman" w:hAnsi="Garamond"/>
          <w:color w:val="000000"/>
          <w:sz w:val="24"/>
          <w:szCs w:val="24"/>
        </w:rPr>
        <w:t xml:space="preserve"> ratio. This means that the solution should completely cover the sample to be digested. Other research groups around Europe might use different techniques (Fenton reagent, acid solutions such as HNO3, or enzymatic digestion), but this depends on the overall aims and goals of your monitoring programme and on budget and technology available. </w:t>
      </w:r>
    </w:p>
    <w:p w14:paraId="7BA16B75" w14:textId="77777777" w:rsidR="009A6E9B" w:rsidRDefault="009A6E9B" w:rsidP="009A6E9B">
      <w:pPr>
        <w:numPr>
          <w:ilvl w:val="0"/>
          <w:numId w:val="5"/>
        </w:numPr>
        <w:spacing w:before="100" w:beforeAutospacing="1" w:after="100" w:afterAutospacing="1" w:line="240" w:lineRule="auto"/>
        <w:rPr>
          <w:rFonts w:ascii="Garamond" w:eastAsia="Times New Roman" w:hAnsi="Garamond"/>
          <w:color w:val="000000"/>
          <w:sz w:val="24"/>
          <w:szCs w:val="24"/>
        </w:rPr>
      </w:pPr>
      <w:r>
        <w:rPr>
          <w:rFonts w:ascii="Garamond" w:eastAsia="Times New Roman" w:hAnsi="Garamond"/>
          <w:color w:val="000000"/>
          <w:sz w:val="24"/>
          <w:szCs w:val="24"/>
        </w:rPr>
        <w:t xml:space="preserve">Regarding the H2O2 concentration, I guess it was mentioned the 30% first, as usually this is the grade you can buy, and then perform dilutions. I would personally recommend not to go above </w:t>
      </w:r>
      <w:r w:rsidRPr="00B16155">
        <w:rPr>
          <w:rFonts w:ascii="Garamond" w:eastAsia="Times New Roman" w:hAnsi="Garamond"/>
          <w:b/>
          <w:bCs/>
          <w:color w:val="000000"/>
          <w:sz w:val="24"/>
          <w:szCs w:val="24"/>
        </w:rPr>
        <w:t>10% in concentration.</w:t>
      </w:r>
      <w:r>
        <w:rPr>
          <w:rFonts w:ascii="Garamond" w:eastAsia="Times New Roman" w:hAnsi="Garamond"/>
          <w:color w:val="000000"/>
          <w:sz w:val="24"/>
          <w:szCs w:val="24"/>
        </w:rPr>
        <w:t xml:space="preserve"> We do a pre-treatment for sediments in our lab and use 3-6%, for seawater, which might include zooplankton I would use 3-6% as well. </w:t>
      </w:r>
      <w:r w:rsidRPr="00B16155">
        <w:rPr>
          <w:rFonts w:ascii="Garamond" w:eastAsia="Times New Roman" w:hAnsi="Garamond"/>
          <w:b/>
          <w:bCs/>
          <w:color w:val="000000"/>
          <w:sz w:val="24"/>
          <w:szCs w:val="24"/>
        </w:rPr>
        <w:t>I would not go above 10%.</w:t>
      </w:r>
      <w:r>
        <w:rPr>
          <w:rFonts w:ascii="Garamond" w:eastAsia="Times New Roman" w:hAnsi="Garamond"/>
          <w:color w:val="000000"/>
          <w:sz w:val="24"/>
          <w:szCs w:val="24"/>
        </w:rPr>
        <w:t xml:space="preserve"> There was some debate while doing the report about this, as there are differences between the research groups, but in light of research conducted in our group and in partners in Denmark and Germany, it is better not to go above 10%. </w:t>
      </w:r>
    </w:p>
    <w:p w14:paraId="7AA4611C" w14:textId="77777777" w:rsidR="009A6E9B" w:rsidRDefault="009A6E9B" w:rsidP="009A6E9B">
      <w:pPr>
        <w:numPr>
          <w:ilvl w:val="0"/>
          <w:numId w:val="5"/>
        </w:numPr>
        <w:spacing w:before="100" w:beforeAutospacing="1" w:after="100" w:afterAutospacing="1" w:line="240" w:lineRule="auto"/>
        <w:rPr>
          <w:rFonts w:ascii="Garamond" w:eastAsia="Times New Roman" w:hAnsi="Garamond"/>
          <w:color w:val="000000"/>
          <w:sz w:val="24"/>
          <w:szCs w:val="24"/>
        </w:rPr>
      </w:pPr>
      <w:r>
        <w:rPr>
          <w:rFonts w:ascii="Garamond" w:eastAsia="Times New Roman" w:hAnsi="Garamond"/>
          <w:color w:val="000000"/>
          <w:sz w:val="24"/>
          <w:szCs w:val="24"/>
        </w:rPr>
        <w:t>Regarding the volume, I am not entirely sure about that ratio, as that is something that is used in Spain. Nonetheless, I can say that in our group here, for pre-treatment we use approximately 1:2  sample:H2O2. </w:t>
      </w:r>
    </w:p>
    <w:p w14:paraId="0F2E67E2" w14:textId="77777777" w:rsidR="009A6E9B" w:rsidRDefault="009A6E9B" w:rsidP="009A6E9B">
      <w:pPr>
        <w:numPr>
          <w:ilvl w:val="0"/>
          <w:numId w:val="5"/>
        </w:numPr>
        <w:spacing w:before="100" w:beforeAutospacing="1" w:after="100" w:afterAutospacing="1" w:line="240" w:lineRule="auto"/>
        <w:rPr>
          <w:rFonts w:ascii="Garamond" w:eastAsia="Times New Roman" w:hAnsi="Garamond"/>
          <w:color w:val="000000"/>
          <w:sz w:val="24"/>
          <w:szCs w:val="24"/>
        </w:rPr>
      </w:pPr>
      <w:r>
        <w:rPr>
          <w:rFonts w:ascii="Garamond" w:eastAsia="Times New Roman" w:hAnsi="Garamond"/>
          <w:color w:val="000000"/>
          <w:sz w:val="24"/>
          <w:szCs w:val="24"/>
        </w:rPr>
        <w:t xml:space="preserve">Similarly to the above, it is difficult for me to explain exactly why they do this in Spain. What we do here in the lab is we work with a ratio of 1:3 </w:t>
      </w:r>
      <w:proofErr w:type="spellStart"/>
      <w:r>
        <w:rPr>
          <w:rFonts w:ascii="Garamond" w:eastAsia="Times New Roman" w:hAnsi="Garamond"/>
          <w:color w:val="000000"/>
          <w:sz w:val="24"/>
          <w:szCs w:val="24"/>
        </w:rPr>
        <w:t>sample:density</w:t>
      </w:r>
      <w:proofErr w:type="spellEnd"/>
      <w:r>
        <w:rPr>
          <w:rFonts w:ascii="Garamond" w:eastAsia="Times New Roman" w:hAnsi="Garamond"/>
          <w:color w:val="000000"/>
          <w:sz w:val="24"/>
          <w:szCs w:val="24"/>
        </w:rPr>
        <w:t xml:space="preserve"> separation solution. I believe that the 100 ml is because they used always a very similar volume of sample.</w:t>
      </w:r>
    </w:p>
    <w:p w14:paraId="0254148F" w14:textId="77777777" w:rsidR="009A6E9B" w:rsidRDefault="009A6E9B" w:rsidP="009A6E9B">
      <w:pPr>
        <w:numPr>
          <w:ilvl w:val="0"/>
          <w:numId w:val="5"/>
        </w:numPr>
        <w:spacing w:before="100" w:beforeAutospacing="1" w:after="100" w:afterAutospacing="1" w:line="240" w:lineRule="auto"/>
        <w:rPr>
          <w:rFonts w:ascii="Garamond" w:eastAsia="Times New Roman" w:hAnsi="Garamond"/>
          <w:color w:val="000000"/>
          <w:sz w:val="24"/>
          <w:szCs w:val="24"/>
        </w:rPr>
      </w:pPr>
      <w:r>
        <w:rPr>
          <w:rFonts w:ascii="Garamond" w:eastAsia="Times New Roman" w:hAnsi="Garamond"/>
          <w:color w:val="000000"/>
          <w:sz w:val="24"/>
          <w:szCs w:val="24"/>
        </w:rPr>
        <w:t xml:space="preserve">I guess that we should have started here with the explanation. So in our laboratory we use glass jars with metal lids, where the whole process is conducted. We use honey and jam jars, which we wash, rinse and clean with </w:t>
      </w:r>
      <w:proofErr w:type="spellStart"/>
      <w:r>
        <w:rPr>
          <w:rFonts w:ascii="Garamond" w:eastAsia="Times New Roman" w:hAnsi="Garamond"/>
          <w:color w:val="000000"/>
          <w:sz w:val="24"/>
          <w:szCs w:val="24"/>
        </w:rPr>
        <w:t>mili</w:t>
      </w:r>
      <w:proofErr w:type="spellEnd"/>
      <w:r>
        <w:rPr>
          <w:rFonts w:ascii="Garamond" w:eastAsia="Times New Roman" w:hAnsi="Garamond"/>
          <w:color w:val="000000"/>
          <w:sz w:val="24"/>
          <w:szCs w:val="24"/>
        </w:rPr>
        <w:t xml:space="preserve">-Q or ultrapure water, before decontaminating them in an acid bath (0.5-1%). After this process, the jars are washed and rinsed again with ultrapure water. Samples go into these jars, where most of the process happens (pre-treatment, density </w:t>
      </w:r>
      <w:proofErr w:type="spellStart"/>
      <w:r>
        <w:rPr>
          <w:rFonts w:ascii="Garamond" w:eastAsia="Times New Roman" w:hAnsi="Garamond"/>
          <w:color w:val="000000"/>
          <w:sz w:val="24"/>
          <w:szCs w:val="24"/>
        </w:rPr>
        <w:t>separation,etc</w:t>
      </w:r>
      <w:proofErr w:type="spellEnd"/>
      <w:r>
        <w:rPr>
          <w:rFonts w:ascii="Garamond" w:eastAsia="Times New Roman" w:hAnsi="Garamond"/>
          <w:color w:val="000000"/>
          <w:sz w:val="24"/>
          <w:szCs w:val="24"/>
        </w:rPr>
        <w:t xml:space="preserve">). If you conduct a pre-treatment, with H2O2, please filter this solution as well, as it might contain already microplastics. Mixing is very important here. For biota samples, </w:t>
      </w:r>
      <w:r w:rsidRPr="00B16155">
        <w:rPr>
          <w:rFonts w:ascii="Garamond" w:eastAsia="Times New Roman" w:hAnsi="Garamond"/>
          <w:b/>
          <w:bCs/>
          <w:color w:val="000000"/>
          <w:sz w:val="24"/>
          <w:szCs w:val="24"/>
        </w:rPr>
        <w:t>using 10% KOH, usually</w:t>
      </w:r>
      <w:r>
        <w:rPr>
          <w:rFonts w:ascii="Garamond" w:eastAsia="Times New Roman" w:hAnsi="Garamond"/>
          <w:color w:val="000000"/>
          <w:sz w:val="24"/>
          <w:szCs w:val="24"/>
        </w:rPr>
        <w:t xml:space="preserve">, contents are digested by 24-72h at room temperature or at a temperature not higher than 40 degrees </w:t>
      </w:r>
      <w:proofErr w:type="spellStart"/>
      <w:r>
        <w:rPr>
          <w:rFonts w:ascii="Garamond" w:eastAsia="Times New Roman" w:hAnsi="Garamond"/>
          <w:color w:val="000000"/>
          <w:sz w:val="24"/>
          <w:szCs w:val="24"/>
        </w:rPr>
        <w:t>celsius</w:t>
      </w:r>
      <w:proofErr w:type="spellEnd"/>
      <w:r>
        <w:rPr>
          <w:rFonts w:ascii="Garamond" w:eastAsia="Times New Roman" w:hAnsi="Garamond"/>
          <w:color w:val="000000"/>
          <w:sz w:val="24"/>
          <w:szCs w:val="24"/>
        </w:rPr>
        <w:t xml:space="preserve">. The contents of the jars are therefore filtered using a </w:t>
      </w:r>
      <w:proofErr w:type="spellStart"/>
      <w:r>
        <w:rPr>
          <w:rFonts w:ascii="Garamond" w:eastAsia="Times New Roman" w:hAnsi="Garamond"/>
          <w:color w:val="000000"/>
          <w:sz w:val="24"/>
          <w:szCs w:val="24"/>
        </w:rPr>
        <w:t>vaccum</w:t>
      </w:r>
      <w:proofErr w:type="spellEnd"/>
      <w:r>
        <w:rPr>
          <w:rFonts w:ascii="Garamond" w:eastAsia="Times New Roman" w:hAnsi="Garamond"/>
          <w:color w:val="000000"/>
          <w:sz w:val="24"/>
          <w:szCs w:val="24"/>
        </w:rPr>
        <w:t xml:space="preserve"> pump. After inserting the contents in the funnel, you can wash and rinse the sides of the funnel and of the jar using ultrapure water. If you do not mind me asking, what density separation solution are you using? There might be needed more than 1 filter per sample, depending on the amount of organic matter. </w:t>
      </w:r>
    </w:p>
    <w:p w14:paraId="6EA5620D" w14:textId="77777777" w:rsidR="009A6E9B" w:rsidRDefault="009A6E9B" w:rsidP="009A6E9B">
      <w:pPr>
        <w:rPr>
          <w:rFonts w:ascii="Garamond" w:hAnsi="Garamond"/>
          <w:color w:val="000000"/>
          <w:sz w:val="24"/>
          <w:szCs w:val="24"/>
        </w:rPr>
      </w:pPr>
      <w:r>
        <w:rPr>
          <w:rFonts w:ascii="Garamond" w:hAnsi="Garamond"/>
          <w:color w:val="000000"/>
          <w:sz w:val="24"/>
          <w:szCs w:val="24"/>
        </w:rPr>
        <w:lastRenderedPageBreak/>
        <w:t>Hope that I was of some help, and please do not hesitate to contact us in the future. I apologise again for the late reply, but I was preparing for a course in Denmark, and only arrived to the office this morning. </w:t>
      </w:r>
    </w:p>
    <w:p w14:paraId="3DD1D295" w14:textId="5916907D" w:rsidR="009A6E9B" w:rsidRPr="009A6E9B" w:rsidRDefault="009A6E9B" w:rsidP="009A6E9B">
      <w:pPr>
        <w:rPr>
          <w:rFonts w:ascii="Calibri" w:hAnsi="Calibri" w:cs="Calibri"/>
          <w:color w:val="201F1E"/>
          <w:lang w:eastAsia="en-GB"/>
        </w:rPr>
      </w:pPr>
    </w:p>
    <w:sectPr w:rsidR="009A6E9B" w:rsidRPr="009A6E9B" w:rsidSect="000F3A7D">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Valtýr Sigurðsson" w:date="2020-01-31T09:25:00Z" w:initials="VS">
    <w:p w14:paraId="6B71BE13" w14:textId="585A98CA" w:rsidR="000627C6" w:rsidRDefault="000627C6">
      <w:pPr>
        <w:pStyle w:val="CommentText"/>
      </w:pPr>
      <w:r>
        <w:rPr>
          <w:rStyle w:val="CommentReference"/>
        </w:rPr>
        <w:annotationRef/>
      </w:r>
      <w:r>
        <w:t>Should we?</w:t>
      </w:r>
    </w:p>
  </w:comment>
  <w:comment w:id="30" w:author="Valtýr Sigurðsson" w:date="2020-01-31T10:04:00Z" w:initials="VS">
    <w:p w14:paraId="12EC1DE5" w14:textId="56FAD1DB" w:rsidR="0098559C" w:rsidRDefault="0098559C">
      <w:pPr>
        <w:pStyle w:val="CommentText"/>
      </w:pPr>
      <w:r>
        <w:rPr>
          <w:rStyle w:val="CommentReference"/>
        </w:rPr>
        <w:annotationRef/>
      </w:r>
      <w:r>
        <w:t>What are the proportions, in what way?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71BE13" w15:done="0"/>
  <w15:commentEx w15:paraId="12EC1D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71BE13" w16cid:durableId="21DE70F3"/>
  <w16cid:commentId w16cid:paraId="12EC1DE5" w16cid:durableId="21DE7A2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A20D5"/>
    <w:multiLevelType w:val="hybridMultilevel"/>
    <w:tmpl w:val="1FC2BC80"/>
    <w:lvl w:ilvl="0" w:tplc="9B36FAE8">
      <w:start w:val="5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5722FB"/>
    <w:multiLevelType w:val="hybridMultilevel"/>
    <w:tmpl w:val="62A27B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912EC4"/>
    <w:multiLevelType w:val="hybridMultilevel"/>
    <w:tmpl w:val="8DBCF9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5A6512"/>
    <w:multiLevelType w:val="hybridMultilevel"/>
    <w:tmpl w:val="A900CE4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AF0954"/>
    <w:multiLevelType w:val="hybridMultilevel"/>
    <w:tmpl w:val="8DBCF9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B17030"/>
    <w:multiLevelType w:val="hybridMultilevel"/>
    <w:tmpl w:val="049AD9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4D30B3E"/>
    <w:multiLevelType w:val="hybridMultilevel"/>
    <w:tmpl w:val="56EC2D82"/>
    <w:lvl w:ilvl="0" w:tplc="EB84B0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954E98"/>
    <w:multiLevelType w:val="hybridMultilevel"/>
    <w:tmpl w:val="FC1C77A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2C21C0B"/>
    <w:multiLevelType w:val="multilevel"/>
    <w:tmpl w:val="FC74A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61B65E99"/>
    <w:multiLevelType w:val="hybridMultilevel"/>
    <w:tmpl w:val="2EC20DF2"/>
    <w:lvl w:ilvl="0" w:tplc="EBB8A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BD5C26"/>
    <w:multiLevelType w:val="hybridMultilevel"/>
    <w:tmpl w:val="2716DE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174C16"/>
    <w:multiLevelType w:val="hybridMultilevel"/>
    <w:tmpl w:val="0A4A019E"/>
    <w:lvl w:ilvl="0" w:tplc="E786883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6D0BEE"/>
    <w:multiLevelType w:val="hybridMultilevel"/>
    <w:tmpl w:val="08D094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12"/>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11"/>
  </w:num>
  <w:num w:numId="8">
    <w:abstractNumId w:val="9"/>
  </w:num>
  <w:num w:numId="9">
    <w:abstractNumId w:val="7"/>
  </w:num>
  <w:num w:numId="10">
    <w:abstractNumId w:val="4"/>
  </w:num>
  <w:num w:numId="11">
    <w:abstractNumId w:val="3"/>
  </w:num>
  <w:num w:numId="12">
    <w:abstractNumId w:val="2"/>
  </w:num>
  <w:num w:numId="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altýr Sigurðsson">
    <w15:presenceInfo w15:providerId="AD" w15:userId="S::valtyr@biopol.is::67e71702-5fd5-4792-a7b8-c42329f400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46B"/>
    <w:rsid w:val="00012E2C"/>
    <w:rsid w:val="00014A7C"/>
    <w:rsid w:val="00052CB7"/>
    <w:rsid w:val="00060B6C"/>
    <w:rsid w:val="000627C6"/>
    <w:rsid w:val="00062A11"/>
    <w:rsid w:val="00063A71"/>
    <w:rsid w:val="00064287"/>
    <w:rsid w:val="00076F70"/>
    <w:rsid w:val="00083918"/>
    <w:rsid w:val="000A4ADF"/>
    <w:rsid w:val="000A6227"/>
    <w:rsid w:val="000D1967"/>
    <w:rsid w:val="000E3515"/>
    <w:rsid w:val="000F23A3"/>
    <w:rsid w:val="000F3A7D"/>
    <w:rsid w:val="001000A4"/>
    <w:rsid w:val="00132814"/>
    <w:rsid w:val="00152FEC"/>
    <w:rsid w:val="00157FF3"/>
    <w:rsid w:val="00162E70"/>
    <w:rsid w:val="00174BA8"/>
    <w:rsid w:val="001833F0"/>
    <w:rsid w:val="0019187A"/>
    <w:rsid w:val="001B1C2C"/>
    <w:rsid w:val="001B3BC5"/>
    <w:rsid w:val="001B5462"/>
    <w:rsid w:val="001B5AED"/>
    <w:rsid w:val="001C10D8"/>
    <w:rsid w:val="001F535D"/>
    <w:rsid w:val="00210FDB"/>
    <w:rsid w:val="00211EB7"/>
    <w:rsid w:val="00216099"/>
    <w:rsid w:val="00220ACB"/>
    <w:rsid w:val="00223531"/>
    <w:rsid w:val="002409FD"/>
    <w:rsid w:val="0025320A"/>
    <w:rsid w:val="00254DE1"/>
    <w:rsid w:val="0027289B"/>
    <w:rsid w:val="002C5F15"/>
    <w:rsid w:val="002E2C20"/>
    <w:rsid w:val="002E2CFD"/>
    <w:rsid w:val="002E6B36"/>
    <w:rsid w:val="002E6E53"/>
    <w:rsid w:val="002E770E"/>
    <w:rsid w:val="0030428B"/>
    <w:rsid w:val="0030763D"/>
    <w:rsid w:val="003110D0"/>
    <w:rsid w:val="00322100"/>
    <w:rsid w:val="003338CA"/>
    <w:rsid w:val="00346DE8"/>
    <w:rsid w:val="00347DA1"/>
    <w:rsid w:val="00357EA4"/>
    <w:rsid w:val="003605C1"/>
    <w:rsid w:val="00362A19"/>
    <w:rsid w:val="0037267F"/>
    <w:rsid w:val="003B2FBB"/>
    <w:rsid w:val="003D1862"/>
    <w:rsid w:val="003D394C"/>
    <w:rsid w:val="003E3F01"/>
    <w:rsid w:val="003E6DE9"/>
    <w:rsid w:val="003F1FEC"/>
    <w:rsid w:val="00472767"/>
    <w:rsid w:val="00497926"/>
    <w:rsid w:val="004B6E6D"/>
    <w:rsid w:val="004E44C9"/>
    <w:rsid w:val="005171FF"/>
    <w:rsid w:val="005379C1"/>
    <w:rsid w:val="00571D82"/>
    <w:rsid w:val="0058048D"/>
    <w:rsid w:val="0058063B"/>
    <w:rsid w:val="00592519"/>
    <w:rsid w:val="00593A91"/>
    <w:rsid w:val="005974DB"/>
    <w:rsid w:val="005A47CC"/>
    <w:rsid w:val="005B1B97"/>
    <w:rsid w:val="005B2AEF"/>
    <w:rsid w:val="005B550C"/>
    <w:rsid w:val="005D07D0"/>
    <w:rsid w:val="005F6574"/>
    <w:rsid w:val="00640A36"/>
    <w:rsid w:val="00646C74"/>
    <w:rsid w:val="006529A8"/>
    <w:rsid w:val="00654DA5"/>
    <w:rsid w:val="00656F98"/>
    <w:rsid w:val="00657C7A"/>
    <w:rsid w:val="00673C70"/>
    <w:rsid w:val="006A28EA"/>
    <w:rsid w:val="006C2352"/>
    <w:rsid w:val="006E6067"/>
    <w:rsid w:val="00722DE0"/>
    <w:rsid w:val="0073311B"/>
    <w:rsid w:val="00736CCC"/>
    <w:rsid w:val="00740E4F"/>
    <w:rsid w:val="0075645B"/>
    <w:rsid w:val="00763603"/>
    <w:rsid w:val="007A0FFB"/>
    <w:rsid w:val="007B2432"/>
    <w:rsid w:val="007B49C8"/>
    <w:rsid w:val="007B7AF8"/>
    <w:rsid w:val="007F6CA5"/>
    <w:rsid w:val="0081443F"/>
    <w:rsid w:val="008400F3"/>
    <w:rsid w:val="00845306"/>
    <w:rsid w:val="008611CA"/>
    <w:rsid w:val="00862E35"/>
    <w:rsid w:val="00874AA9"/>
    <w:rsid w:val="00877401"/>
    <w:rsid w:val="0088657A"/>
    <w:rsid w:val="008A3DEB"/>
    <w:rsid w:val="008A44C4"/>
    <w:rsid w:val="008F3DDC"/>
    <w:rsid w:val="008F49D2"/>
    <w:rsid w:val="0090104D"/>
    <w:rsid w:val="00922256"/>
    <w:rsid w:val="00922735"/>
    <w:rsid w:val="009278A8"/>
    <w:rsid w:val="00971FB4"/>
    <w:rsid w:val="0098559C"/>
    <w:rsid w:val="009A6E9B"/>
    <w:rsid w:val="009A7755"/>
    <w:rsid w:val="009C57D6"/>
    <w:rsid w:val="009D0BDD"/>
    <w:rsid w:val="009D74CF"/>
    <w:rsid w:val="009F1A57"/>
    <w:rsid w:val="00A062E0"/>
    <w:rsid w:val="00A51905"/>
    <w:rsid w:val="00A623CF"/>
    <w:rsid w:val="00A96901"/>
    <w:rsid w:val="00AC225D"/>
    <w:rsid w:val="00AC38EF"/>
    <w:rsid w:val="00AD6DC1"/>
    <w:rsid w:val="00AE016C"/>
    <w:rsid w:val="00AF0660"/>
    <w:rsid w:val="00B02F2F"/>
    <w:rsid w:val="00B06FFE"/>
    <w:rsid w:val="00B16155"/>
    <w:rsid w:val="00B23A31"/>
    <w:rsid w:val="00B37BDD"/>
    <w:rsid w:val="00B52348"/>
    <w:rsid w:val="00B568F5"/>
    <w:rsid w:val="00B903F0"/>
    <w:rsid w:val="00BA6EFD"/>
    <w:rsid w:val="00BB1270"/>
    <w:rsid w:val="00BB6AB7"/>
    <w:rsid w:val="00BC060A"/>
    <w:rsid w:val="00BD7F22"/>
    <w:rsid w:val="00BE5D8C"/>
    <w:rsid w:val="00BE6790"/>
    <w:rsid w:val="00C05DFA"/>
    <w:rsid w:val="00C0633C"/>
    <w:rsid w:val="00C06C5B"/>
    <w:rsid w:val="00C11A34"/>
    <w:rsid w:val="00C1258A"/>
    <w:rsid w:val="00C12EBB"/>
    <w:rsid w:val="00C23381"/>
    <w:rsid w:val="00C3481F"/>
    <w:rsid w:val="00C555A3"/>
    <w:rsid w:val="00C55BB7"/>
    <w:rsid w:val="00C94E56"/>
    <w:rsid w:val="00CA2397"/>
    <w:rsid w:val="00CA3557"/>
    <w:rsid w:val="00CC1B30"/>
    <w:rsid w:val="00CE3C54"/>
    <w:rsid w:val="00D0334D"/>
    <w:rsid w:val="00D0546B"/>
    <w:rsid w:val="00D11F3F"/>
    <w:rsid w:val="00D226B8"/>
    <w:rsid w:val="00D2788E"/>
    <w:rsid w:val="00D3167B"/>
    <w:rsid w:val="00D6405A"/>
    <w:rsid w:val="00D7060F"/>
    <w:rsid w:val="00D93C16"/>
    <w:rsid w:val="00D945E9"/>
    <w:rsid w:val="00DA0F2C"/>
    <w:rsid w:val="00DA35E3"/>
    <w:rsid w:val="00DA3907"/>
    <w:rsid w:val="00DB5043"/>
    <w:rsid w:val="00DB7AE3"/>
    <w:rsid w:val="00DC4036"/>
    <w:rsid w:val="00DE5BAB"/>
    <w:rsid w:val="00DE6011"/>
    <w:rsid w:val="00E17C4F"/>
    <w:rsid w:val="00E30E3C"/>
    <w:rsid w:val="00E54AEC"/>
    <w:rsid w:val="00E60E19"/>
    <w:rsid w:val="00E74453"/>
    <w:rsid w:val="00E82AA3"/>
    <w:rsid w:val="00EE1699"/>
    <w:rsid w:val="00EE1E1C"/>
    <w:rsid w:val="00EF1528"/>
    <w:rsid w:val="00EF267D"/>
    <w:rsid w:val="00F14F4F"/>
    <w:rsid w:val="00F252E5"/>
    <w:rsid w:val="00F327C7"/>
    <w:rsid w:val="00F40623"/>
    <w:rsid w:val="00F66236"/>
    <w:rsid w:val="00F849A6"/>
    <w:rsid w:val="00FA1C87"/>
    <w:rsid w:val="00FC06CE"/>
    <w:rsid w:val="00FE5F38"/>
    <w:rsid w:val="00FF08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77369"/>
  <w15:chartTrackingRefBased/>
  <w15:docId w15:val="{EFB7D26F-EFAF-47CC-AA0A-A85C79690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1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2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62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79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5DFA"/>
    <w:pPr>
      <w:ind w:left="720"/>
      <w:contextualSpacing/>
    </w:pPr>
  </w:style>
  <w:style w:type="paragraph" w:styleId="Caption">
    <w:name w:val="caption"/>
    <w:basedOn w:val="Normal"/>
    <w:next w:val="Normal"/>
    <w:uiPriority w:val="35"/>
    <w:unhideWhenUsed/>
    <w:qFormat/>
    <w:rsid w:val="00A96901"/>
    <w:pPr>
      <w:spacing w:after="200" w:line="240" w:lineRule="auto"/>
    </w:pPr>
    <w:rPr>
      <w:i/>
      <w:iCs/>
      <w:color w:val="44546A" w:themeColor="text2"/>
      <w:sz w:val="18"/>
      <w:szCs w:val="18"/>
    </w:rPr>
  </w:style>
  <w:style w:type="character" w:customStyle="1" w:styleId="alt-edited">
    <w:name w:val="alt-edited"/>
    <w:basedOn w:val="DefaultParagraphFont"/>
    <w:rsid w:val="003110D0"/>
  </w:style>
  <w:style w:type="paragraph" w:styleId="BalloonText">
    <w:name w:val="Balloon Text"/>
    <w:basedOn w:val="Normal"/>
    <w:link w:val="BalloonTextChar"/>
    <w:uiPriority w:val="99"/>
    <w:semiHidden/>
    <w:unhideWhenUsed/>
    <w:rsid w:val="00AF06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0660"/>
    <w:rPr>
      <w:rFonts w:ascii="Segoe UI" w:hAnsi="Segoe UI" w:cs="Segoe UI"/>
      <w:sz w:val="18"/>
      <w:szCs w:val="18"/>
    </w:rPr>
  </w:style>
  <w:style w:type="character" w:styleId="Hyperlink">
    <w:name w:val="Hyperlink"/>
    <w:basedOn w:val="DefaultParagraphFont"/>
    <w:uiPriority w:val="99"/>
    <w:unhideWhenUsed/>
    <w:rsid w:val="00592519"/>
    <w:rPr>
      <w:color w:val="0563C1" w:themeColor="hyperlink"/>
      <w:u w:val="single"/>
    </w:rPr>
  </w:style>
  <w:style w:type="character" w:styleId="UnresolvedMention">
    <w:name w:val="Unresolved Mention"/>
    <w:basedOn w:val="DefaultParagraphFont"/>
    <w:uiPriority w:val="99"/>
    <w:semiHidden/>
    <w:unhideWhenUsed/>
    <w:rsid w:val="00592519"/>
    <w:rPr>
      <w:color w:val="605E5C"/>
      <w:shd w:val="clear" w:color="auto" w:fill="E1DFDD"/>
    </w:rPr>
  </w:style>
  <w:style w:type="paragraph" w:styleId="NormalWeb">
    <w:name w:val="Normal (Web)"/>
    <w:basedOn w:val="Normal"/>
    <w:uiPriority w:val="99"/>
    <w:semiHidden/>
    <w:unhideWhenUsed/>
    <w:rsid w:val="000F3A7D"/>
    <w:pPr>
      <w:spacing w:before="100" w:beforeAutospacing="1" w:after="100" w:afterAutospacing="1" w:line="240" w:lineRule="auto"/>
    </w:pPr>
    <w:rPr>
      <w:rFonts w:ascii="Calibri" w:hAnsi="Calibri" w:cs="Calibri"/>
      <w:lang w:eastAsia="en-GB"/>
    </w:rPr>
  </w:style>
  <w:style w:type="paragraph" w:customStyle="1" w:styleId="Default">
    <w:name w:val="Default"/>
    <w:rsid w:val="00740E4F"/>
    <w:pPr>
      <w:autoSpaceDE w:val="0"/>
      <w:autoSpaceDN w:val="0"/>
      <w:adjustRightInd w:val="0"/>
      <w:spacing w:after="0" w:line="240" w:lineRule="auto"/>
    </w:pPr>
    <w:rPr>
      <w:rFonts w:ascii="Garamond" w:hAnsi="Garamond" w:cs="Garamond"/>
      <w:color w:val="000000"/>
      <w:sz w:val="24"/>
      <w:szCs w:val="24"/>
    </w:rPr>
  </w:style>
  <w:style w:type="character" w:customStyle="1" w:styleId="Heading1Char">
    <w:name w:val="Heading 1 Char"/>
    <w:basedOn w:val="DefaultParagraphFont"/>
    <w:link w:val="Heading1"/>
    <w:uiPriority w:val="9"/>
    <w:rsid w:val="00AE01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62E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062E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062E0"/>
    <w:pPr>
      <w:outlineLvl w:val="9"/>
    </w:pPr>
    <w:rPr>
      <w:lang w:val="en-US"/>
    </w:rPr>
  </w:style>
  <w:style w:type="paragraph" w:styleId="TOC1">
    <w:name w:val="toc 1"/>
    <w:basedOn w:val="Normal"/>
    <w:next w:val="Normal"/>
    <w:autoRedefine/>
    <w:uiPriority w:val="39"/>
    <w:unhideWhenUsed/>
    <w:rsid w:val="00A062E0"/>
    <w:pPr>
      <w:spacing w:after="100"/>
    </w:pPr>
  </w:style>
  <w:style w:type="paragraph" w:styleId="TOC2">
    <w:name w:val="toc 2"/>
    <w:basedOn w:val="Normal"/>
    <w:next w:val="Normal"/>
    <w:autoRedefine/>
    <w:uiPriority w:val="39"/>
    <w:unhideWhenUsed/>
    <w:rsid w:val="00A062E0"/>
    <w:pPr>
      <w:spacing w:after="100"/>
      <w:ind w:left="220"/>
    </w:pPr>
  </w:style>
  <w:style w:type="paragraph" w:styleId="TOC3">
    <w:name w:val="toc 3"/>
    <w:basedOn w:val="Normal"/>
    <w:next w:val="Normal"/>
    <w:autoRedefine/>
    <w:uiPriority w:val="39"/>
    <w:unhideWhenUsed/>
    <w:rsid w:val="00A062E0"/>
    <w:pPr>
      <w:spacing w:after="100"/>
      <w:ind w:left="440"/>
    </w:pPr>
  </w:style>
  <w:style w:type="paragraph" w:styleId="NoSpacing">
    <w:name w:val="No Spacing"/>
    <w:uiPriority w:val="1"/>
    <w:qFormat/>
    <w:rsid w:val="00EF267D"/>
    <w:pPr>
      <w:spacing w:after="0" w:line="240" w:lineRule="auto"/>
    </w:pPr>
  </w:style>
  <w:style w:type="character" w:styleId="FollowedHyperlink">
    <w:name w:val="FollowedHyperlink"/>
    <w:basedOn w:val="DefaultParagraphFont"/>
    <w:uiPriority w:val="99"/>
    <w:semiHidden/>
    <w:unhideWhenUsed/>
    <w:rsid w:val="00845306"/>
    <w:rPr>
      <w:color w:val="954F72" w:themeColor="followedHyperlink"/>
      <w:u w:val="single"/>
    </w:rPr>
  </w:style>
  <w:style w:type="character" w:styleId="CommentReference">
    <w:name w:val="annotation reference"/>
    <w:basedOn w:val="DefaultParagraphFont"/>
    <w:uiPriority w:val="99"/>
    <w:semiHidden/>
    <w:unhideWhenUsed/>
    <w:rsid w:val="000627C6"/>
    <w:rPr>
      <w:sz w:val="16"/>
      <w:szCs w:val="16"/>
    </w:rPr>
  </w:style>
  <w:style w:type="paragraph" w:styleId="CommentText">
    <w:name w:val="annotation text"/>
    <w:basedOn w:val="Normal"/>
    <w:link w:val="CommentTextChar"/>
    <w:uiPriority w:val="99"/>
    <w:semiHidden/>
    <w:unhideWhenUsed/>
    <w:rsid w:val="000627C6"/>
    <w:pPr>
      <w:spacing w:line="240" w:lineRule="auto"/>
    </w:pPr>
    <w:rPr>
      <w:sz w:val="20"/>
      <w:szCs w:val="20"/>
    </w:rPr>
  </w:style>
  <w:style w:type="character" w:customStyle="1" w:styleId="CommentTextChar">
    <w:name w:val="Comment Text Char"/>
    <w:basedOn w:val="DefaultParagraphFont"/>
    <w:link w:val="CommentText"/>
    <w:uiPriority w:val="99"/>
    <w:semiHidden/>
    <w:rsid w:val="000627C6"/>
    <w:rPr>
      <w:sz w:val="20"/>
      <w:szCs w:val="20"/>
    </w:rPr>
  </w:style>
  <w:style w:type="paragraph" w:styleId="CommentSubject">
    <w:name w:val="annotation subject"/>
    <w:basedOn w:val="CommentText"/>
    <w:next w:val="CommentText"/>
    <w:link w:val="CommentSubjectChar"/>
    <w:uiPriority w:val="99"/>
    <w:semiHidden/>
    <w:unhideWhenUsed/>
    <w:rsid w:val="000627C6"/>
    <w:rPr>
      <w:b/>
      <w:bCs/>
    </w:rPr>
  </w:style>
  <w:style w:type="character" w:customStyle="1" w:styleId="CommentSubjectChar">
    <w:name w:val="Comment Subject Char"/>
    <w:basedOn w:val="CommentTextChar"/>
    <w:link w:val="CommentSubject"/>
    <w:uiPriority w:val="99"/>
    <w:semiHidden/>
    <w:rsid w:val="000627C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25485">
      <w:bodyDiv w:val="1"/>
      <w:marLeft w:val="0"/>
      <w:marRight w:val="0"/>
      <w:marTop w:val="0"/>
      <w:marBottom w:val="0"/>
      <w:divBdr>
        <w:top w:val="none" w:sz="0" w:space="0" w:color="auto"/>
        <w:left w:val="none" w:sz="0" w:space="0" w:color="auto"/>
        <w:bottom w:val="none" w:sz="0" w:space="0" w:color="auto"/>
        <w:right w:val="none" w:sz="0" w:space="0" w:color="auto"/>
      </w:divBdr>
    </w:div>
    <w:div w:id="96222703">
      <w:bodyDiv w:val="1"/>
      <w:marLeft w:val="0"/>
      <w:marRight w:val="0"/>
      <w:marTop w:val="0"/>
      <w:marBottom w:val="0"/>
      <w:divBdr>
        <w:top w:val="none" w:sz="0" w:space="0" w:color="auto"/>
        <w:left w:val="none" w:sz="0" w:space="0" w:color="auto"/>
        <w:bottom w:val="none" w:sz="0" w:space="0" w:color="auto"/>
        <w:right w:val="none" w:sz="0" w:space="0" w:color="auto"/>
      </w:divBdr>
    </w:div>
    <w:div w:id="119304671">
      <w:bodyDiv w:val="1"/>
      <w:marLeft w:val="0"/>
      <w:marRight w:val="0"/>
      <w:marTop w:val="0"/>
      <w:marBottom w:val="0"/>
      <w:divBdr>
        <w:top w:val="none" w:sz="0" w:space="0" w:color="auto"/>
        <w:left w:val="none" w:sz="0" w:space="0" w:color="auto"/>
        <w:bottom w:val="none" w:sz="0" w:space="0" w:color="auto"/>
        <w:right w:val="none" w:sz="0" w:space="0" w:color="auto"/>
      </w:divBdr>
    </w:div>
    <w:div w:id="628320314">
      <w:bodyDiv w:val="1"/>
      <w:marLeft w:val="0"/>
      <w:marRight w:val="0"/>
      <w:marTop w:val="0"/>
      <w:marBottom w:val="0"/>
      <w:divBdr>
        <w:top w:val="none" w:sz="0" w:space="0" w:color="auto"/>
        <w:left w:val="none" w:sz="0" w:space="0" w:color="auto"/>
        <w:bottom w:val="none" w:sz="0" w:space="0" w:color="auto"/>
        <w:right w:val="none" w:sz="0" w:space="0" w:color="auto"/>
      </w:divBdr>
    </w:div>
    <w:div w:id="1122263512">
      <w:bodyDiv w:val="1"/>
      <w:marLeft w:val="0"/>
      <w:marRight w:val="0"/>
      <w:marTop w:val="0"/>
      <w:marBottom w:val="0"/>
      <w:divBdr>
        <w:top w:val="none" w:sz="0" w:space="0" w:color="auto"/>
        <w:left w:val="none" w:sz="0" w:space="0" w:color="auto"/>
        <w:bottom w:val="none" w:sz="0" w:space="0" w:color="auto"/>
        <w:right w:val="none" w:sz="0" w:space="0" w:color="auto"/>
      </w:divBdr>
    </w:div>
    <w:div w:id="1216090178">
      <w:bodyDiv w:val="1"/>
      <w:marLeft w:val="0"/>
      <w:marRight w:val="0"/>
      <w:marTop w:val="0"/>
      <w:marBottom w:val="0"/>
      <w:divBdr>
        <w:top w:val="none" w:sz="0" w:space="0" w:color="auto"/>
        <w:left w:val="none" w:sz="0" w:space="0" w:color="auto"/>
        <w:bottom w:val="none" w:sz="0" w:space="0" w:color="auto"/>
        <w:right w:val="none" w:sz="0" w:space="0" w:color="auto"/>
      </w:divBdr>
    </w:div>
    <w:div w:id="1394769303">
      <w:bodyDiv w:val="1"/>
      <w:marLeft w:val="0"/>
      <w:marRight w:val="0"/>
      <w:marTop w:val="0"/>
      <w:marBottom w:val="0"/>
      <w:divBdr>
        <w:top w:val="none" w:sz="0" w:space="0" w:color="auto"/>
        <w:left w:val="none" w:sz="0" w:space="0" w:color="auto"/>
        <w:bottom w:val="none" w:sz="0" w:space="0" w:color="auto"/>
        <w:right w:val="none" w:sz="0" w:space="0" w:color="auto"/>
      </w:divBdr>
    </w:div>
    <w:div w:id="1396006442">
      <w:bodyDiv w:val="1"/>
      <w:marLeft w:val="0"/>
      <w:marRight w:val="0"/>
      <w:marTop w:val="0"/>
      <w:marBottom w:val="0"/>
      <w:divBdr>
        <w:top w:val="none" w:sz="0" w:space="0" w:color="auto"/>
        <w:left w:val="none" w:sz="0" w:space="0" w:color="auto"/>
        <w:bottom w:val="none" w:sz="0" w:space="0" w:color="auto"/>
        <w:right w:val="none" w:sz="0" w:space="0" w:color="auto"/>
      </w:divBdr>
    </w:div>
    <w:div w:id="1465270193">
      <w:bodyDiv w:val="1"/>
      <w:marLeft w:val="0"/>
      <w:marRight w:val="0"/>
      <w:marTop w:val="0"/>
      <w:marBottom w:val="0"/>
      <w:divBdr>
        <w:top w:val="none" w:sz="0" w:space="0" w:color="auto"/>
        <w:left w:val="none" w:sz="0" w:space="0" w:color="auto"/>
        <w:bottom w:val="none" w:sz="0" w:space="0" w:color="auto"/>
        <w:right w:val="none" w:sz="0" w:space="0" w:color="auto"/>
      </w:divBdr>
    </w:div>
    <w:div w:id="1521775040">
      <w:bodyDiv w:val="1"/>
      <w:marLeft w:val="0"/>
      <w:marRight w:val="0"/>
      <w:marTop w:val="0"/>
      <w:marBottom w:val="0"/>
      <w:divBdr>
        <w:top w:val="none" w:sz="0" w:space="0" w:color="auto"/>
        <w:left w:val="none" w:sz="0" w:space="0" w:color="auto"/>
        <w:bottom w:val="none" w:sz="0" w:space="0" w:color="auto"/>
        <w:right w:val="none" w:sz="0" w:space="0" w:color="auto"/>
      </w:divBdr>
    </w:div>
    <w:div w:id="1707413542">
      <w:bodyDiv w:val="1"/>
      <w:marLeft w:val="0"/>
      <w:marRight w:val="0"/>
      <w:marTop w:val="0"/>
      <w:marBottom w:val="0"/>
      <w:divBdr>
        <w:top w:val="none" w:sz="0" w:space="0" w:color="auto"/>
        <w:left w:val="none" w:sz="0" w:space="0" w:color="auto"/>
        <w:bottom w:val="none" w:sz="0" w:space="0" w:color="auto"/>
        <w:right w:val="none" w:sz="0" w:space="0" w:color="auto"/>
      </w:divBdr>
    </w:div>
    <w:div w:id="1769961727">
      <w:bodyDiv w:val="1"/>
      <w:marLeft w:val="0"/>
      <w:marRight w:val="0"/>
      <w:marTop w:val="0"/>
      <w:marBottom w:val="0"/>
      <w:divBdr>
        <w:top w:val="none" w:sz="0" w:space="0" w:color="auto"/>
        <w:left w:val="none" w:sz="0" w:space="0" w:color="auto"/>
        <w:bottom w:val="none" w:sz="0" w:space="0" w:color="auto"/>
        <w:right w:val="none" w:sz="0" w:space="0" w:color="auto"/>
      </w:divBdr>
    </w:div>
    <w:div w:id="1924411047">
      <w:bodyDiv w:val="1"/>
      <w:marLeft w:val="0"/>
      <w:marRight w:val="0"/>
      <w:marTop w:val="0"/>
      <w:marBottom w:val="0"/>
      <w:divBdr>
        <w:top w:val="none" w:sz="0" w:space="0" w:color="auto"/>
        <w:left w:val="none" w:sz="0" w:space="0" w:color="auto"/>
        <w:bottom w:val="none" w:sz="0" w:space="0" w:color="auto"/>
        <w:right w:val="none" w:sz="0" w:space="0" w:color="auto"/>
      </w:divBdr>
    </w:div>
    <w:div w:id="1998801738">
      <w:bodyDiv w:val="1"/>
      <w:marLeft w:val="0"/>
      <w:marRight w:val="0"/>
      <w:marTop w:val="0"/>
      <w:marBottom w:val="0"/>
      <w:divBdr>
        <w:top w:val="none" w:sz="0" w:space="0" w:color="auto"/>
        <w:left w:val="none" w:sz="0" w:space="0" w:color="auto"/>
        <w:bottom w:val="none" w:sz="0" w:space="0" w:color="auto"/>
        <w:right w:val="none" w:sz="0" w:space="0" w:color="auto"/>
      </w:divBdr>
    </w:div>
    <w:div w:id="2006857924">
      <w:bodyDiv w:val="1"/>
      <w:marLeft w:val="0"/>
      <w:marRight w:val="0"/>
      <w:marTop w:val="0"/>
      <w:marBottom w:val="0"/>
      <w:divBdr>
        <w:top w:val="none" w:sz="0" w:space="0" w:color="auto"/>
        <w:left w:val="none" w:sz="0" w:space="0" w:color="auto"/>
        <w:bottom w:val="none" w:sz="0" w:space="0" w:color="auto"/>
        <w:right w:val="none" w:sz="0" w:space="0" w:color="auto"/>
      </w:divBdr>
    </w:div>
    <w:div w:id="2016032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8.jpeg"/><Relationship Id="rId42" Type="http://schemas.openxmlformats.org/officeDocument/2006/relationships/image" Target="media/image24.jpeg"/><Relationship Id="rId63" Type="http://schemas.openxmlformats.org/officeDocument/2006/relationships/image" Target="media/image45.jpeg"/><Relationship Id="rId84" Type="http://schemas.openxmlformats.org/officeDocument/2006/relationships/image" Target="media/image66.jpeg"/><Relationship Id="rId138" Type="http://schemas.openxmlformats.org/officeDocument/2006/relationships/image" Target="media/image122.jpeg"/><Relationship Id="rId107" Type="http://schemas.openxmlformats.org/officeDocument/2006/relationships/image" Target="media/image89.jpeg"/><Relationship Id="rId11" Type="http://schemas.openxmlformats.org/officeDocument/2006/relationships/image" Target="media/image1.jpeg"/><Relationship Id="rId32" Type="http://schemas.openxmlformats.org/officeDocument/2006/relationships/image" Target="media/image13.png"/><Relationship Id="rId53" Type="http://schemas.openxmlformats.org/officeDocument/2006/relationships/image" Target="media/image35.jpeg"/><Relationship Id="rId74" Type="http://schemas.openxmlformats.org/officeDocument/2006/relationships/image" Target="media/image56.jpeg"/><Relationship Id="rId128" Type="http://schemas.openxmlformats.org/officeDocument/2006/relationships/image" Target="media/image110.jpe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7.jpeg"/><Relationship Id="rId22" Type="http://schemas.openxmlformats.org/officeDocument/2006/relationships/image" Target="media/image9.jpeg"/><Relationship Id="rId27" Type="http://schemas.openxmlformats.org/officeDocument/2006/relationships/image" Target="media/image1010.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jpeg"/><Relationship Id="rId118" Type="http://schemas.openxmlformats.org/officeDocument/2006/relationships/image" Target="media/image100.jpeg"/><Relationship Id="rId134" Type="http://schemas.openxmlformats.org/officeDocument/2006/relationships/image" Target="media/image117.jpeg"/><Relationship Id="rId139" Type="http://schemas.openxmlformats.org/officeDocument/2006/relationships/image" Target="media/image123.jpeg"/><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image" Target="media/image2.jpg"/><Relationship Id="rId17" Type="http://schemas.openxmlformats.org/officeDocument/2006/relationships/comments" Target="comments.xm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image" Target="media/image106.jpeg"/><Relationship Id="rId129" Type="http://schemas.openxmlformats.org/officeDocument/2006/relationships/image" Target="media/image111.jpeg"/><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4.jpeg"/><Relationship Id="rId145" Type="http://schemas.openxmlformats.org/officeDocument/2006/relationships/hyperlink" Target="mailto:enora.prado@ifremer.fr" TargetMode="External"/><Relationship Id="rId1" Type="http://schemas.openxmlformats.org/officeDocument/2006/relationships/customXml" Target="../customXml/item1.xml"/><Relationship Id="rId6" Type="http://schemas.openxmlformats.org/officeDocument/2006/relationships/hyperlink" Target="https://www.nhbs.com/plankton-net-250mm-frame-32mm-filter?bkfno=184244" TargetMode="External"/><Relationship Id="rId23" Type="http://schemas.openxmlformats.org/officeDocument/2006/relationships/image" Target="media/image10.jpeg"/><Relationship Id="rId28" Type="http://schemas.openxmlformats.org/officeDocument/2006/relationships/image" Target="media/image115.jpeg"/><Relationship Id="rId49" Type="http://schemas.openxmlformats.org/officeDocument/2006/relationships/image" Target="media/image31.jpeg"/><Relationship Id="rId114" Type="http://schemas.openxmlformats.org/officeDocument/2006/relationships/image" Target="media/image96.jpeg"/><Relationship Id="rId119" Type="http://schemas.openxmlformats.org/officeDocument/2006/relationships/image" Target="media/image101.jpeg"/><Relationship Id="rId44" Type="http://schemas.openxmlformats.org/officeDocument/2006/relationships/image" Target="media/image26.jpe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image" Target="media/image112.jpeg"/><Relationship Id="rId135" Type="http://schemas.openxmlformats.org/officeDocument/2006/relationships/image" Target="media/image118.jpeg"/><Relationship Id="rId13" Type="http://schemas.openxmlformats.org/officeDocument/2006/relationships/image" Target="media/image3.jpeg"/><Relationship Id="rId18" Type="http://schemas.microsoft.com/office/2011/relationships/commentsExtended" Target="commentsExtended.xml"/><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141" Type="http://schemas.openxmlformats.org/officeDocument/2006/relationships/image" Target="media/image125.jpeg"/><Relationship Id="rId146" Type="http://schemas.openxmlformats.org/officeDocument/2006/relationships/hyperlink" Target="mailto:johann.gardar.thorbjornsson@hafogvatn.is" TargetMode="External"/><Relationship Id="rId7" Type="http://schemas.openxmlformats.org/officeDocument/2006/relationships/chart" Target="charts/chart1.xml"/><Relationship Id="rId71" Type="http://schemas.openxmlformats.org/officeDocument/2006/relationships/image" Target="media/image53.jpe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20.jpeg"/><Relationship Id="rId24" Type="http://schemas.openxmlformats.org/officeDocument/2006/relationships/image" Target="media/image11.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eg"/><Relationship Id="rId136" Type="http://schemas.openxmlformats.org/officeDocument/2006/relationships/image" Target="media/image119.jpeg"/><Relationship Id="rId61" Type="http://schemas.openxmlformats.org/officeDocument/2006/relationships/image" Target="media/image43.jpeg"/><Relationship Id="rId82" Type="http://schemas.openxmlformats.org/officeDocument/2006/relationships/image" Target="media/image64.jpeg"/><Relationship Id="rId19" Type="http://schemas.microsoft.com/office/2016/09/relationships/commentsIds" Target="commentsIds.xml"/><Relationship Id="rId14" Type="http://schemas.openxmlformats.org/officeDocument/2006/relationships/image" Target="media/image4.jpg"/><Relationship Id="rId30" Type="http://schemas.openxmlformats.org/officeDocument/2006/relationships/image" Target="media/image13.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fontTable" Target="fontTable.xml"/><Relationship Id="rId8" Type="http://schemas.openxmlformats.org/officeDocument/2006/relationships/chart" Target="charts/chart2.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jpeg"/><Relationship Id="rId142" Type="http://schemas.openxmlformats.org/officeDocument/2006/relationships/image" Target="media/image126.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8.jpeg"/><Relationship Id="rId137" Type="http://schemas.openxmlformats.org/officeDocument/2006/relationships/image" Target="media/image121.jpeg"/><Relationship Id="rId20" Type="http://schemas.openxmlformats.org/officeDocument/2006/relationships/image" Target="media/image7.jpeg"/><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jpeg"/><Relationship Id="rId132" Type="http://schemas.openxmlformats.org/officeDocument/2006/relationships/image" Target="media/image114.jpeg"/><Relationship Id="rId15" Type="http://schemas.openxmlformats.org/officeDocument/2006/relationships/image" Target="media/image5.jpeg"/><Relationship Id="rId36" Type="http://schemas.openxmlformats.org/officeDocument/2006/relationships/image" Target="media/image18.jpeg"/><Relationship Id="rId57" Type="http://schemas.openxmlformats.org/officeDocument/2006/relationships/image" Target="media/image39.jpe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chart" Target="charts/chart4.xml"/><Relationship Id="rId31" Type="http://schemas.openxmlformats.org/officeDocument/2006/relationships/image" Target="media/image14.jpeg"/><Relationship Id="rId52" Type="http://schemas.openxmlformats.org/officeDocument/2006/relationships/image" Target="media/image34.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43" Type="http://schemas.openxmlformats.org/officeDocument/2006/relationships/hyperlink" Target="mailto:Joao.Frias@gmit.ie" TargetMode="Externa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chart" Target="charts/chart3.xml"/><Relationship Id="rId26" Type="http://schemas.openxmlformats.org/officeDocument/2006/relationships/image" Target="media/image910.jpe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image" Target="media/image94.jpeg"/><Relationship Id="rId133" Type="http://schemas.openxmlformats.org/officeDocument/2006/relationships/image" Target="media/image116.jpeg"/><Relationship Id="rId16" Type="http://schemas.openxmlformats.org/officeDocument/2006/relationships/image" Target="media/image6.jpeg"/><Relationship Id="rId37" Type="http://schemas.openxmlformats.org/officeDocument/2006/relationships/image" Target="media/image19.jpeg"/><Relationship Id="rId58" Type="http://schemas.openxmlformats.org/officeDocument/2006/relationships/image" Target="media/image40.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5.jpeg"/><Relationship Id="rId144" Type="http://schemas.openxmlformats.org/officeDocument/2006/relationships/hyperlink" Target="mailto:Maria.El.Rakwe@ifremer.fr" TargetMode="External"/><Relationship Id="rId90" Type="http://schemas.openxmlformats.org/officeDocument/2006/relationships/image" Target="media/image72.jpeg"/></Relationships>
</file>

<file path=word/charts/_rels/chart1.xml.rels><?xml version="1.0" encoding="UTF-8" standalone="yes"?>
<Relationships xmlns="http://schemas.openxmlformats.org/package/2006/relationships"><Relationship Id="rId3" Type="http://schemas.openxmlformats.org/officeDocument/2006/relationships/oleObject" Target="file:///\\BIO-POLPC\BioPol\Plastic\sampling\Filterpaper%20weight%20sampling%20201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BIO-POLPC\BioPol\Plastic\sampling\Filterpaper%20weight%20sampling%20201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BIO-POLPC\BioPol\Plastic\sampling\Graph%20dry%20biomass%20sampling%20201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BIO-POLPC\BioPol\Plastic\sampling\Filterpaper%20weight%20sampling%202019.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a:t>Correlation</a:t>
            </a:r>
            <a:r>
              <a:rPr lang="en-GB" sz="1000" baseline="0"/>
              <a:t> between amount of debris before and after digestion</a:t>
            </a:r>
            <a:endParaRPr lang="en-GB"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0784164985157202"/>
                  <c:y val="-0.3228071362213744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Sheet1!$F$21:$F$68</c:f>
              <c:numCache>
                <c:formatCode>General</c:formatCode>
                <c:ptCount val="48"/>
                <c:pt idx="0">
                  <c:v>1.5999999999999348E-4</c:v>
                </c:pt>
                <c:pt idx="1">
                  <c:v>1.1599999999999944E-3</c:v>
                </c:pt>
                <c:pt idx="2">
                  <c:v>3.1599999999999961E-3</c:v>
                </c:pt>
                <c:pt idx="3">
                  <c:v>2.7599999999999847E-3</c:v>
                </c:pt>
                <c:pt idx="4">
                  <c:v>8.599999999999719E-4</c:v>
                </c:pt>
                <c:pt idx="5">
                  <c:v>1.2599999999999834E-3</c:v>
                </c:pt>
                <c:pt idx="6">
                  <c:v>3.6599999999999966E-3</c:v>
                </c:pt>
                <c:pt idx="7">
                  <c:v>2.2599999999999842E-3</c:v>
                </c:pt>
                <c:pt idx="8">
                  <c:v>1.5600000000000058E-3</c:v>
                </c:pt>
                <c:pt idx="9">
                  <c:v>1.9499999999999934E-3</c:v>
                </c:pt>
                <c:pt idx="10">
                  <c:v>1.6499999999999987E-3</c:v>
                </c:pt>
                <c:pt idx="11">
                  <c:v>3.249999999999989E-3</c:v>
                </c:pt>
                <c:pt idx="12">
                  <c:v>2.1499999999999991E-3</c:v>
                </c:pt>
                <c:pt idx="13">
                  <c:v>3.6499999999999866E-3</c:v>
                </c:pt>
                <c:pt idx="14">
                  <c:v>5.4499999999999965E-3</c:v>
                </c:pt>
                <c:pt idx="15">
                  <c:v>2.8499999999999914E-3</c:v>
                </c:pt>
                <c:pt idx="16">
                  <c:v>5.6499999999999884E-3</c:v>
                </c:pt>
                <c:pt idx="17">
                  <c:v>9.0499999999999886E-3</c:v>
                </c:pt>
                <c:pt idx="18">
                  <c:v>1.5499999999999958E-3</c:v>
                </c:pt>
                <c:pt idx="19">
                  <c:v>2.0499999999999963E-3</c:v>
                </c:pt>
                <c:pt idx="20">
                  <c:v>2.0499999999999963E-3</c:v>
                </c:pt>
                <c:pt idx="21">
                  <c:v>4.049999999999998E-3</c:v>
                </c:pt>
                <c:pt idx="22">
                  <c:v>4.6499999999999875E-3</c:v>
                </c:pt>
                <c:pt idx="23">
                  <c:v>5.5499999999999994E-3</c:v>
                </c:pt>
                <c:pt idx="24">
                  <c:v>6.849999999999995E-3</c:v>
                </c:pt>
                <c:pt idx="25">
                  <c:v>6.6499999999999893E-3</c:v>
                </c:pt>
                <c:pt idx="26">
                  <c:v>8.9499999999999996E-3</c:v>
                </c:pt>
                <c:pt idx="27">
                  <c:v>1.1149999999999993E-2</c:v>
                </c:pt>
                <c:pt idx="28">
                  <c:v>8.3499999999999963E-3</c:v>
                </c:pt>
                <c:pt idx="29">
                  <c:v>5.949999999999997E-3</c:v>
                </c:pt>
                <c:pt idx="31">
                  <c:v>4.1849999999999998E-2</c:v>
                </c:pt>
                <c:pt idx="32">
                  <c:v>3.6949999999999997E-2</c:v>
                </c:pt>
                <c:pt idx="33">
                  <c:v>2.1499999999999991E-3</c:v>
                </c:pt>
                <c:pt idx="34">
                  <c:v>3.8499999999999923E-3</c:v>
                </c:pt>
                <c:pt idx="35">
                  <c:v>3.4499999999999947E-3</c:v>
                </c:pt>
                <c:pt idx="36">
                  <c:v>2.8499999999999914E-3</c:v>
                </c:pt>
                <c:pt idx="37">
                  <c:v>3.249999999999989E-3</c:v>
                </c:pt>
                <c:pt idx="38">
                  <c:v>3.5499999999999976E-3</c:v>
                </c:pt>
                <c:pt idx="39">
                  <c:v>5.5499999999999994E-3</c:v>
                </c:pt>
                <c:pt idx="40">
                  <c:v>7.1499999999999897E-3</c:v>
                </c:pt>
                <c:pt idx="41">
                  <c:v>6.5500000000000003E-3</c:v>
                </c:pt>
                <c:pt idx="42">
                  <c:v>4.5499999999999985E-3</c:v>
                </c:pt>
                <c:pt idx="43">
                  <c:v>3.8499999999999923E-3</c:v>
                </c:pt>
                <c:pt idx="44">
                  <c:v>4.7499999999999903E-3</c:v>
                </c:pt>
                <c:pt idx="45">
                  <c:v>3.15E-3</c:v>
                </c:pt>
                <c:pt idx="46">
                  <c:v>4.2499999999999899E-3</c:v>
                </c:pt>
                <c:pt idx="47">
                  <c:v>3.6499999999999866E-3</c:v>
                </c:pt>
              </c:numCache>
            </c:numRef>
          </c:xVal>
          <c:yVal>
            <c:numRef>
              <c:f>Sheet1!$G$21:$G$68</c:f>
              <c:numCache>
                <c:formatCode>General</c:formatCode>
                <c:ptCount val="48"/>
                <c:pt idx="0">
                  <c:v>4.7399999999999998E-2</c:v>
                </c:pt>
                <c:pt idx="1">
                  <c:v>4.07E-2</c:v>
                </c:pt>
                <c:pt idx="2">
                  <c:v>3.7999999999999999E-2</c:v>
                </c:pt>
                <c:pt idx="3">
                  <c:v>4.2799999999999998E-2</c:v>
                </c:pt>
                <c:pt idx="4">
                  <c:v>2.7900000000000001E-2</c:v>
                </c:pt>
                <c:pt idx="5">
                  <c:v>6.1199999999999997E-2</c:v>
                </c:pt>
                <c:pt idx="6">
                  <c:v>9.5500000000000002E-2</c:v>
                </c:pt>
                <c:pt idx="7">
                  <c:v>6.2300000000000001E-2</c:v>
                </c:pt>
                <c:pt idx="8">
                  <c:v>3.85E-2</c:v>
                </c:pt>
                <c:pt idx="9">
                  <c:v>1.9199999999999998E-2</c:v>
                </c:pt>
                <c:pt idx="10">
                  <c:v>2.1000000000000001E-2</c:v>
                </c:pt>
                <c:pt idx="11">
                  <c:v>2.8000000000000001E-2</c:v>
                </c:pt>
                <c:pt idx="12">
                  <c:v>3.6999999999999998E-2</c:v>
                </c:pt>
                <c:pt idx="13">
                  <c:v>5.6099999999999997E-2</c:v>
                </c:pt>
                <c:pt idx="14">
                  <c:v>7.51E-2</c:v>
                </c:pt>
                <c:pt idx="15">
                  <c:v>4.9700000000000001E-2</c:v>
                </c:pt>
                <c:pt idx="16">
                  <c:v>7.8899999999999998E-2</c:v>
                </c:pt>
                <c:pt idx="17">
                  <c:v>8.7300000000000003E-2</c:v>
                </c:pt>
                <c:pt idx="18">
                  <c:v>2.06E-2</c:v>
                </c:pt>
                <c:pt idx="19">
                  <c:v>3.6299999999999999E-2</c:v>
                </c:pt>
                <c:pt idx="20">
                  <c:v>3.7499999999999999E-2</c:v>
                </c:pt>
                <c:pt idx="21">
                  <c:v>5.0700000000000002E-2</c:v>
                </c:pt>
                <c:pt idx="22">
                  <c:v>3.8199999999999998E-2</c:v>
                </c:pt>
                <c:pt idx="23">
                  <c:v>5.0700000000000002E-2</c:v>
                </c:pt>
                <c:pt idx="24">
                  <c:v>1.0800000000000001E-2</c:v>
                </c:pt>
                <c:pt idx="25">
                  <c:v>2.5600000000000001E-2</c:v>
                </c:pt>
                <c:pt idx="26">
                  <c:v>4.6699999999999998E-2</c:v>
                </c:pt>
                <c:pt idx="27">
                  <c:v>7.6499999999999999E-2</c:v>
                </c:pt>
                <c:pt idx="28">
                  <c:v>3.1399999999999997E-2</c:v>
                </c:pt>
                <c:pt idx="29">
                  <c:v>2.2499999999999999E-2</c:v>
                </c:pt>
                <c:pt idx="30">
                  <c:v>0.47010000000000002</c:v>
                </c:pt>
                <c:pt idx="31">
                  <c:v>0.2349</c:v>
                </c:pt>
                <c:pt idx="32">
                  <c:v>0.2382</c:v>
                </c:pt>
                <c:pt idx="33">
                  <c:v>2.3699999999999999E-2</c:v>
                </c:pt>
                <c:pt idx="34">
                  <c:v>2.7199999999999998E-2</c:v>
                </c:pt>
                <c:pt idx="35">
                  <c:v>1.35E-2</c:v>
                </c:pt>
                <c:pt idx="36">
                  <c:v>0.1052</c:v>
                </c:pt>
                <c:pt idx="37">
                  <c:v>5.2200000000000003E-2</c:v>
                </c:pt>
                <c:pt idx="38">
                  <c:v>5.4300000000000001E-2</c:v>
                </c:pt>
                <c:pt idx="39">
                  <c:v>2.18E-2</c:v>
                </c:pt>
                <c:pt idx="40">
                  <c:v>2.53E-2</c:v>
                </c:pt>
                <c:pt idx="41">
                  <c:v>2.4E-2</c:v>
                </c:pt>
                <c:pt idx="42">
                  <c:v>6.54E-2</c:v>
                </c:pt>
                <c:pt idx="43">
                  <c:v>9.0200000000000002E-2</c:v>
                </c:pt>
                <c:pt idx="44">
                  <c:v>7.0400000000000004E-2</c:v>
                </c:pt>
                <c:pt idx="45">
                  <c:v>3.2099999999999997E-2</c:v>
                </c:pt>
                <c:pt idx="46">
                  <c:v>4.2999999999999997E-2</c:v>
                </c:pt>
                <c:pt idx="47">
                  <c:v>3.9699999999999999E-2</c:v>
                </c:pt>
              </c:numCache>
            </c:numRef>
          </c:yVal>
          <c:smooth val="0"/>
          <c:extLst>
            <c:ext xmlns:c16="http://schemas.microsoft.com/office/drawing/2014/chart" uri="{C3380CC4-5D6E-409C-BE32-E72D297353CC}">
              <c16:uniqueId val="{00000001-B0F3-4010-9B12-D944F736DD8B}"/>
            </c:ext>
          </c:extLst>
        </c:ser>
        <c:dLbls>
          <c:showLegendKey val="0"/>
          <c:showVal val="0"/>
          <c:showCatName val="0"/>
          <c:showSerName val="0"/>
          <c:showPercent val="0"/>
          <c:showBubbleSize val="0"/>
        </c:dLbls>
        <c:axId val="1053819871"/>
        <c:axId val="1001842559"/>
      </c:scatterChart>
      <c:valAx>
        <c:axId val="10538198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Debris after digestion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1842559"/>
        <c:crosses val="autoZero"/>
        <c:crossBetween val="midCat"/>
      </c:valAx>
      <c:valAx>
        <c:axId val="1001842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Debris</a:t>
                </a:r>
                <a:r>
                  <a:rPr lang="en-GB" baseline="0"/>
                  <a:t> before digestion</a:t>
                </a:r>
                <a:endParaRPr lang="en-GB"/>
              </a:p>
            </c:rich>
          </c:tx>
          <c:layout>
            <c:manualLayout>
              <c:xMode val="edge"/>
              <c:yMode val="edge"/>
              <c:x val="2.5000000000000001E-2"/>
              <c:y val="0.2596296296296296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381987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000" b="0" i="0" baseline="0">
                <a:effectLst/>
              </a:rPr>
              <a:t>Correlation between debris before digestion and digestion efficiency</a:t>
            </a:r>
            <a:endParaRPr lang="en-GB" sz="1000">
              <a:effectLst/>
            </a:endParaRPr>
          </a:p>
        </c:rich>
      </c:tx>
      <c:layout>
        <c:manualLayout>
          <c:xMode val="edge"/>
          <c:yMode val="edge"/>
          <c:x val="9.0779558316929132E-2"/>
          <c:y val="3.597122302158273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9044814222440945"/>
                  <c:y val="-0.228700976226892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Sheet1!$F$21:$F$68</c:f>
              <c:numCache>
                <c:formatCode>General</c:formatCode>
                <c:ptCount val="48"/>
                <c:pt idx="0">
                  <c:v>1.5999999999999348E-4</c:v>
                </c:pt>
                <c:pt idx="1">
                  <c:v>1.1599999999999944E-3</c:v>
                </c:pt>
                <c:pt idx="2">
                  <c:v>3.1599999999999961E-3</c:v>
                </c:pt>
                <c:pt idx="3">
                  <c:v>2.7599999999999847E-3</c:v>
                </c:pt>
                <c:pt idx="4">
                  <c:v>8.599999999999719E-4</c:v>
                </c:pt>
                <c:pt idx="5">
                  <c:v>1.2599999999999834E-3</c:v>
                </c:pt>
                <c:pt idx="6">
                  <c:v>3.6599999999999966E-3</c:v>
                </c:pt>
                <c:pt idx="7">
                  <c:v>2.2599999999999842E-3</c:v>
                </c:pt>
                <c:pt idx="8">
                  <c:v>1.5600000000000058E-3</c:v>
                </c:pt>
                <c:pt idx="9">
                  <c:v>1.9499999999999934E-3</c:v>
                </c:pt>
                <c:pt idx="10">
                  <c:v>1.6499999999999987E-3</c:v>
                </c:pt>
                <c:pt idx="11">
                  <c:v>3.249999999999989E-3</c:v>
                </c:pt>
                <c:pt idx="12">
                  <c:v>2.1499999999999991E-3</c:v>
                </c:pt>
                <c:pt idx="13">
                  <c:v>3.6499999999999866E-3</c:v>
                </c:pt>
                <c:pt idx="14">
                  <c:v>5.4499999999999965E-3</c:v>
                </c:pt>
                <c:pt idx="15">
                  <c:v>2.8499999999999914E-3</c:v>
                </c:pt>
                <c:pt idx="16">
                  <c:v>5.6499999999999884E-3</c:v>
                </c:pt>
                <c:pt idx="17">
                  <c:v>9.0499999999999886E-3</c:v>
                </c:pt>
                <c:pt idx="18">
                  <c:v>1.5499999999999958E-3</c:v>
                </c:pt>
                <c:pt idx="19">
                  <c:v>2.0499999999999963E-3</c:v>
                </c:pt>
                <c:pt idx="20">
                  <c:v>2.0499999999999963E-3</c:v>
                </c:pt>
                <c:pt idx="21">
                  <c:v>4.049999999999998E-3</c:v>
                </c:pt>
                <c:pt idx="22">
                  <c:v>4.6499999999999875E-3</c:v>
                </c:pt>
                <c:pt idx="23">
                  <c:v>5.5499999999999994E-3</c:v>
                </c:pt>
                <c:pt idx="24">
                  <c:v>6.849999999999995E-3</c:v>
                </c:pt>
                <c:pt idx="25">
                  <c:v>6.6499999999999893E-3</c:v>
                </c:pt>
                <c:pt idx="26">
                  <c:v>8.9499999999999996E-3</c:v>
                </c:pt>
                <c:pt idx="27">
                  <c:v>1.1149999999999993E-2</c:v>
                </c:pt>
                <c:pt idx="28">
                  <c:v>8.3499999999999963E-3</c:v>
                </c:pt>
                <c:pt idx="29">
                  <c:v>5.949999999999997E-3</c:v>
                </c:pt>
                <c:pt idx="31">
                  <c:v>4.1849999999999998E-2</c:v>
                </c:pt>
                <c:pt idx="32">
                  <c:v>3.6949999999999997E-2</c:v>
                </c:pt>
                <c:pt idx="33">
                  <c:v>2.1499999999999991E-3</c:v>
                </c:pt>
                <c:pt idx="34">
                  <c:v>3.8499999999999923E-3</c:v>
                </c:pt>
                <c:pt idx="35">
                  <c:v>3.4499999999999947E-3</c:v>
                </c:pt>
                <c:pt idx="36">
                  <c:v>2.8499999999999914E-3</c:v>
                </c:pt>
                <c:pt idx="37">
                  <c:v>3.249999999999989E-3</c:v>
                </c:pt>
                <c:pt idx="38">
                  <c:v>3.5499999999999976E-3</c:v>
                </c:pt>
                <c:pt idx="39">
                  <c:v>5.5499999999999994E-3</c:v>
                </c:pt>
                <c:pt idx="40">
                  <c:v>7.1499999999999897E-3</c:v>
                </c:pt>
                <c:pt idx="41">
                  <c:v>6.5500000000000003E-3</c:v>
                </c:pt>
                <c:pt idx="42">
                  <c:v>4.5499999999999985E-3</c:v>
                </c:pt>
                <c:pt idx="43">
                  <c:v>3.8499999999999923E-3</c:v>
                </c:pt>
                <c:pt idx="44">
                  <c:v>4.7499999999999903E-3</c:v>
                </c:pt>
                <c:pt idx="45">
                  <c:v>3.15E-3</c:v>
                </c:pt>
                <c:pt idx="46">
                  <c:v>4.2499999999999899E-3</c:v>
                </c:pt>
                <c:pt idx="47">
                  <c:v>3.6499999999999866E-3</c:v>
                </c:pt>
              </c:numCache>
            </c:numRef>
          </c:xVal>
          <c:yVal>
            <c:numRef>
              <c:f>Sheet1!$I$21:$I$68</c:f>
              <c:numCache>
                <c:formatCode>0.0</c:formatCode>
                <c:ptCount val="48"/>
                <c:pt idx="0">
                  <c:v>99.662447257383974</c:v>
                </c:pt>
                <c:pt idx="1">
                  <c:v>97.14987714987717</c:v>
                </c:pt>
                <c:pt idx="2">
                  <c:v>91.684210526315795</c:v>
                </c:pt>
                <c:pt idx="3">
                  <c:v>93.551401869158909</c:v>
                </c:pt>
                <c:pt idx="4">
                  <c:v>96.917562724014431</c:v>
                </c:pt>
                <c:pt idx="5">
                  <c:v>97.94117647058826</c:v>
                </c:pt>
                <c:pt idx="6">
                  <c:v>96.167539267015712</c:v>
                </c:pt>
                <c:pt idx="7">
                  <c:v>96.372391653290549</c:v>
                </c:pt>
                <c:pt idx="8">
                  <c:v>95.948051948051926</c:v>
                </c:pt>
                <c:pt idx="9">
                  <c:v>89.843750000000028</c:v>
                </c:pt>
                <c:pt idx="10">
                  <c:v>92.142857142857153</c:v>
                </c:pt>
                <c:pt idx="11">
                  <c:v>88.392857142857181</c:v>
                </c:pt>
                <c:pt idx="12">
                  <c:v>94.189189189189193</c:v>
                </c:pt>
                <c:pt idx="13">
                  <c:v>93.493761140819984</c:v>
                </c:pt>
                <c:pt idx="14">
                  <c:v>92.743009320905458</c:v>
                </c:pt>
                <c:pt idx="15">
                  <c:v>94.26559356136822</c:v>
                </c:pt>
                <c:pt idx="16">
                  <c:v>92.839036755386587</c:v>
                </c:pt>
                <c:pt idx="17">
                  <c:v>89.633447880870577</c:v>
                </c:pt>
                <c:pt idx="18">
                  <c:v>92.475728155339823</c:v>
                </c:pt>
                <c:pt idx="19">
                  <c:v>94.352617079889811</c:v>
                </c:pt>
                <c:pt idx="20">
                  <c:v>94.533333333333346</c:v>
                </c:pt>
                <c:pt idx="21">
                  <c:v>92.011834319526628</c:v>
                </c:pt>
                <c:pt idx="22">
                  <c:v>87.827225130890085</c:v>
                </c:pt>
                <c:pt idx="23">
                  <c:v>89.053254437869825</c:v>
                </c:pt>
                <c:pt idx="24">
                  <c:v>36.574074074074126</c:v>
                </c:pt>
                <c:pt idx="25">
                  <c:v>74.023437500000043</c:v>
                </c:pt>
                <c:pt idx="26">
                  <c:v>80.835117773019277</c:v>
                </c:pt>
                <c:pt idx="27">
                  <c:v>85.424836601307192</c:v>
                </c:pt>
                <c:pt idx="28">
                  <c:v>73.407643312101925</c:v>
                </c:pt>
                <c:pt idx="29">
                  <c:v>73.555555555555571</c:v>
                </c:pt>
                <c:pt idx="30">
                  <c:v>100</c:v>
                </c:pt>
                <c:pt idx="31">
                  <c:v>82.183908045977006</c:v>
                </c:pt>
                <c:pt idx="32">
                  <c:v>84.48782535684299</c:v>
                </c:pt>
                <c:pt idx="33">
                  <c:v>90.9282700421941</c:v>
                </c:pt>
                <c:pt idx="34">
                  <c:v>85.845588235294144</c:v>
                </c:pt>
                <c:pt idx="35">
                  <c:v>74.444444444444485</c:v>
                </c:pt>
                <c:pt idx="36">
                  <c:v>97.290874524714837</c:v>
                </c:pt>
                <c:pt idx="37">
                  <c:v>93.773946360153275</c:v>
                </c:pt>
                <c:pt idx="38">
                  <c:v>93.462246777163912</c:v>
                </c:pt>
                <c:pt idx="39">
                  <c:v>74.541284403669721</c:v>
                </c:pt>
                <c:pt idx="40">
                  <c:v>71.739130434782652</c:v>
                </c:pt>
                <c:pt idx="41">
                  <c:v>72.708333333333329</c:v>
                </c:pt>
                <c:pt idx="42">
                  <c:v>93.042813455657495</c:v>
                </c:pt>
                <c:pt idx="43">
                  <c:v>95.731707317073173</c:v>
                </c:pt>
                <c:pt idx="44">
                  <c:v>93.252840909090921</c:v>
                </c:pt>
                <c:pt idx="45">
                  <c:v>90.186915887850461</c:v>
                </c:pt>
                <c:pt idx="46">
                  <c:v>90.116279069767472</c:v>
                </c:pt>
                <c:pt idx="47">
                  <c:v>90.806045340050417</c:v>
                </c:pt>
              </c:numCache>
            </c:numRef>
          </c:yVal>
          <c:smooth val="0"/>
          <c:extLst>
            <c:ext xmlns:c16="http://schemas.microsoft.com/office/drawing/2014/chart" uri="{C3380CC4-5D6E-409C-BE32-E72D297353CC}">
              <c16:uniqueId val="{00000001-3ECD-4A05-9DB7-8160F6E3B074}"/>
            </c:ext>
          </c:extLst>
        </c:ser>
        <c:dLbls>
          <c:showLegendKey val="0"/>
          <c:showVal val="0"/>
          <c:showCatName val="0"/>
          <c:showSerName val="0"/>
          <c:showPercent val="0"/>
          <c:showBubbleSize val="0"/>
        </c:dLbls>
        <c:axId val="1057265583"/>
        <c:axId val="1001861695"/>
      </c:scatterChart>
      <c:valAx>
        <c:axId val="105726558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Debris before digestion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1861695"/>
        <c:crosses val="autoZero"/>
        <c:crossBetween val="midCat"/>
      </c:valAx>
      <c:valAx>
        <c:axId val="1001861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Digestion</a:t>
                </a:r>
                <a:r>
                  <a:rPr lang="en-GB" baseline="0"/>
                  <a:t> efficiency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72655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baseline="0">
                <a:solidFill>
                  <a:schemeClr val="tx1">
                    <a:lumMod val="65000"/>
                    <a:lumOff val="35000"/>
                  </a:schemeClr>
                </a:solidFill>
                <a:latin typeface="+mn-lt"/>
                <a:ea typeface="+mn-ea"/>
                <a:cs typeface="+mn-cs"/>
              </a:defRPr>
            </a:pPr>
            <a:r>
              <a:rPr lang="en-US" sz="1400" b="0" i="0" u="none" strike="noStrike" baseline="0">
                <a:solidFill>
                  <a:sysClr val="windowText" lastClr="000000">
                    <a:lumMod val="65000"/>
                    <a:lumOff val="35000"/>
                  </a:sysClr>
                </a:solidFill>
                <a:latin typeface="Calibri" panose="020F0502020204030204"/>
              </a:rPr>
              <a:t>Weigh of dry biomass before and after digestion</a:t>
            </a:r>
          </a:p>
        </c:rich>
      </c:tx>
      <c:overlay val="0"/>
      <c:spPr>
        <a:noFill/>
        <a:ln>
          <a:noFill/>
        </a:ln>
        <a:effectLst/>
      </c:spPr>
      <c:txPr>
        <a:bodyPr rot="0" spcFirstLastPara="1" vertOverflow="ellipsis" vert="horz" wrap="square" anchor="ctr" anchorCtr="1"/>
        <a:lstStyle/>
        <a:p>
          <a:pPr>
            <a:defRPr sz="1400" b="0" i="0" u="none" strike="noStrike"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Sheet2!$D$1</c:f>
              <c:strCache>
                <c:ptCount val="1"/>
                <c:pt idx="0">
                  <c:v>Before digestion [g]</c:v>
                </c:pt>
              </c:strCache>
            </c:strRef>
          </c:tx>
          <c:spPr>
            <a:solidFill>
              <a:schemeClr val="accent1"/>
            </a:solidFill>
            <a:ln>
              <a:solidFill>
                <a:schemeClr val="accent1"/>
              </a:solidFill>
            </a:ln>
            <a:effectLst/>
          </c:spPr>
          <c:invertIfNegative val="0"/>
          <c:errBars>
            <c:errBarType val="both"/>
            <c:errValType val="cust"/>
            <c:noEndCap val="0"/>
            <c:plus>
              <c:numRef>
                <c:f>Sheet2!$E$2:$E$23</c:f>
                <c:numCache>
                  <c:formatCode>General</c:formatCode>
                  <c:ptCount val="22"/>
                  <c:pt idx="0">
                    <c:v>3.245E-2</c:v>
                  </c:pt>
                  <c:pt idx="1">
                    <c:v>0.18412000000000001</c:v>
                  </c:pt>
                  <c:pt idx="2">
                    <c:v>5.5723000000000002E-2</c:v>
                  </c:pt>
                  <c:pt idx="3">
                    <c:v>3.9699999999999999E-2</c:v>
                  </c:pt>
                  <c:pt idx="4">
                    <c:v>4.8589999999999996E-3</c:v>
                  </c:pt>
                  <c:pt idx="5">
                    <c:v>6.5799999999999999E-3</c:v>
                  </c:pt>
                  <c:pt idx="6">
                    <c:v>4.7999999999999996E-3</c:v>
                  </c:pt>
                  <c:pt idx="7">
                    <c:v>1.668E-2</c:v>
                  </c:pt>
                  <c:pt idx="8">
                    <c:v>2.862E-2</c:v>
                  </c:pt>
                  <c:pt idx="9">
                    <c:v>4.649014232429638E-3</c:v>
                  </c:pt>
                  <c:pt idx="10">
                    <c:v>1.9050021872253436E-2</c:v>
                  </c:pt>
                  <c:pt idx="11">
                    <c:v>1.9736E-2</c:v>
                  </c:pt>
                  <c:pt idx="12">
                    <c:v>9.4000000000000004E-3</c:v>
                  </c:pt>
                  <c:pt idx="13">
                    <c:v>7.2100000000000003E-3</c:v>
                  </c:pt>
                  <c:pt idx="14">
                    <c:v>1.4731146142329409E-2</c:v>
                  </c:pt>
                  <c:pt idx="15">
                    <c:v>2.3638997910703032E-2</c:v>
                  </c:pt>
                  <c:pt idx="16">
                    <c:v>0.11010476828911635</c:v>
                  </c:pt>
                  <c:pt idx="17">
                    <c:v>7.1178180177167505E-3</c:v>
                  </c:pt>
                  <c:pt idx="18">
                    <c:v>3.0011719932941765E-2</c:v>
                  </c:pt>
                  <c:pt idx="19">
                    <c:v>1.7691806012954132E-3</c:v>
                  </c:pt>
                  <c:pt idx="20">
                    <c:v>1.3115385367321103E-2</c:v>
                  </c:pt>
                  <c:pt idx="21">
                    <c:v>5.589573627154381E-3</c:v>
                  </c:pt>
                </c:numCache>
              </c:numRef>
            </c:plus>
            <c:minus>
              <c:numRef>
                <c:f>Sheet2!$E$2:$E$23</c:f>
                <c:numCache>
                  <c:formatCode>General</c:formatCode>
                  <c:ptCount val="22"/>
                  <c:pt idx="0">
                    <c:v>3.245E-2</c:v>
                  </c:pt>
                  <c:pt idx="1">
                    <c:v>0.18412000000000001</c:v>
                  </c:pt>
                  <c:pt idx="2">
                    <c:v>5.5723000000000002E-2</c:v>
                  </c:pt>
                  <c:pt idx="3">
                    <c:v>3.9699999999999999E-2</c:v>
                  </c:pt>
                  <c:pt idx="4">
                    <c:v>4.8589999999999996E-3</c:v>
                  </c:pt>
                  <c:pt idx="5">
                    <c:v>6.5799999999999999E-3</c:v>
                  </c:pt>
                  <c:pt idx="6">
                    <c:v>4.7999999999999996E-3</c:v>
                  </c:pt>
                  <c:pt idx="7">
                    <c:v>1.668E-2</c:v>
                  </c:pt>
                  <c:pt idx="8">
                    <c:v>2.862E-2</c:v>
                  </c:pt>
                  <c:pt idx="9">
                    <c:v>4.649014232429638E-3</c:v>
                  </c:pt>
                  <c:pt idx="10">
                    <c:v>1.9050021872253436E-2</c:v>
                  </c:pt>
                  <c:pt idx="11">
                    <c:v>1.9736E-2</c:v>
                  </c:pt>
                  <c:pt idx="12">
                    <c:v>9.4000000000000004E-3</c:v>
                  </c:pt>
                  <c:pt idx="13">
                    <c:v>7.2100000000000003E-3</c:v>
                  </c:pt>
                  <c:pt idx="14">
                    <c:v>1.4731146142329409E-2</c:v>
                  </c:pt>
                  <c:pt idx="15">
                    <c:v>2.3638997910703032E-2</c:v>
                  </c:pt>
                  <c:pt idx="16">
                    <c:v>0.11010476828911635</c:v>
                  </c:pt>
                  <c:pt idx="17">
                    <c:v>7.1178180177167505E-3</c:v>
                  </c:pt>
                  <c:pt idx="18">
                    <c:v>3.0011719932941765E-2</c:v>
                  </c:pt>
                  <c:pt idx="19">
                    <c:v>1.7691806012954132E-3</c:v>
                  </c:pt>
                  <c:pt idx="20">
                    <c:v>1.3115385367321103E-2</c:v>
                  </c:pt>
                  <c:pt idx="21">
                    <c:v>5.589573627154381E-3</c:v>
                  </c:pt>
                </c:numCache>
              </c:numRef>
            </c:minus>
            <c:spPr>
              <a:noFill/>
              <a:ln w="9525" cap="flat" cmpd="sng" algn="ctr">
                <a:solidFill>
                  <a:schemeClr val="tx1">
                    <a:lumMod val="65000"/>
                    <a:lumOff val="35000"/>
                  </a:schemeClr>
                </a:solidFill>
                <a:round/>
              </a:ln>
              <a:effectLst/>
            </c:spPr>
          </c:errBars>
          <c:cat>
            <c:numRef>
              <c:f>Sheet2!$C$2:$C$23</c:f>
              <c:numCache>
                <c:formatCode>General</c:formatCode>
                <c:ptCount val="22"/>
                <c:pt idx="0">
                  <c:v>901</c:v>
                </c:pt>
                <c:pt idx="1">
                  <c:v>902</c:v>
                </c:pt>
                <c:pt idx="2">
                  <c:v>903</c:v>
                </c:pt>
                <c:pt idx="3">
                  <c:v>904</c:v>
                </c:pt>
                <c:pt idx="4">
                  <c:v>905</c:v>
                </c:pt>
                <c:pt idx="5">
                  <c:v>906</c:v>
                </c:pt>
                <c:pt idx="6">
                  <c:v>907</c:v>
                </c:pt>
                <c:pt idx="7">
                  <c:v>908</c:v>
                </c:pt>
                <c:pt idx="8">
                  <c:v>909</c:v>
                </c:pt>
                <c:pt idx="9">
                  <c:v>910</c:v>
                </c:pt>
                <c:pt idx="10">
                  <c:v>911</c:v>
                </c:pt>
                <c:pt idx="11">
                  <c:v>912</c:v>
                </c:pt>
                <c:pt idx="12">
                  <c:v>913</c:v>
                </c:pt>
                <c:pt idx="13">
                  <c:v>914</c:v>
                </c:pt>
                <c:pt idx="14">
                  <c:v>915</c:v>
                </c:pt>
                <c:pt idx="15">
                  <c:v>916</c:v>
                </c:pt>
                <c:pt idx="16">
                  <c:v>917</c:v>
                </c:pt>
                <c:pt idx="17">
                  <c:v>918</c:v>
                </c:pt>
                <c:pt idx="18">
                  <c:v>919</c:v>
                </c:pt>
                <c:pt idx="19">
                  <c:v>920</c:v>
                </c:pt>
                <c:pt idx="20">
                  <c:v>921</c:v>
                </c:pt>
                <c:pt idx="21">
                  <c:v>922</c:v>
                </c:pt>
              </c:numCache>
            </c:numRef>
          </c:cat>
          <c:val>
            <c:numRef>
              <c:f>Sheet2!$D$2:$D$23</c:f>
              <c:numCache>
                <c:formatCode>0.0000</c:formatCode>
                <c:ptCount val="22"/>
                <c:pt idx="0">
                  <c:v>5.6500000000000002E-2</c:v>
                </c:pt>
                <c:pt idx="1">
                  <c:v>0.2974</c:v>
                </c:pt>
                <c:pt idx="2">
                  <c:v>0.3468</c:v>
                </c:pt>
                <c:pt idx="3">
                  <c:v>0.22700000000000001</c:v>
                </c:pt>
                <c:pt idx="4">
                  <c:v>2.92E-2</c:v>
                </c:pt>
                <c:pt idx="5">
                  <c:v>3.2800000000000003E-2</c:v>
                </c:pt>
                <c:pt idx="6">
                  <c:v>4.2000000000000003E-2</c:v>
                </c:pt>
                <c:pt idx="7">
                  <c:v>4.3999999999999997E-2</c:v>
                </c:pt>
                <c:pt idx="8">
                  <c:v>9.7199999999999995E-2</c:v>
                </c:pt>
                <c:pt idx="9">
                  <c:v>2.2733333333333331E-2</c:v>
                </c:pt>
                <c:pt idx="10">
                  <c:v>5.606666666666666E-2</c:v>
                </c:pt>
                <c:pt idx="11">
                  <c:v>7.1967000000000003E-2</c:v>
                </c:pt>
                <c:pt idx="12">
                  <c:v>3.1467000000000002E-2</c:v>
                </c:pt>
                <c:pt idx="13">
                  <c:v>4.6532999999999998E-2</c:v>
                </c:pt>
                <c:pt idx="14">
                  <c:v>2.7700000000000002E-2</c:v>
                </c:pt>
                <c:pt idx="15">
                  <c:v>4.346666666666666E-2</c:v>
                </c:pt>
                <c:pt idx="16">
                  <c:v>0.31440000000000001</c:v>
                </c:pt>
                <c:pt idx="17">
                  <c:v>2.1467E-2</c:v>
                </c:pt>
                <c:pt idx="18">
                  <c:v>7.0567000000000005E-2</c:v>
                </c:pt>
                <c:pt idx="19">
                  <c:v>2.3699999999999999E-2</c:v>
                </c:pt>
                <c:pt idx="20">
                  <c:v>7.5332999999999997E-2</c:v>
                </c:pt>
                <c:pt idx="21">
                  <c:v>3.8267000000000002E-2</c:v>
                </c:pt>
              </c:numCache>
            </c:numRef>
          </c:val>
          <c:extLst>
            <c:ext xmlns:c16="http://schemas.microsoft.com/office/drawing/2014/chart" uri="{C3380CC4-5D6E-409C-BE32-E72D297353CC}">
              <c16:uniqueId val="{00000000-019C-49BC-8F6B-FF2F2652E5EC}"/>
            </c:ext>
          </c:extLst>
        </c:ser>
        <c:ser>
          <c:idx val="1"/>
          <c:order val="1"/>
          <c:tx>
            <c:strRef>
              <c:f>Sheet2!$F$1</c:f>
              <c:strCache>
                <c:ptCount val="1"/>
                <c:pt idx="0">
                  <c:v>after digestion [g]</c:v>
                </c:pt>
              </c:strCache>
            </c:strRef>
          </c:tx>
          <c:spPr>
            <a:solidFill>
              <a:schemeClr val="accent2"/>
            </a:solidFill>
            <a:ln>
              <a:solidFill>
                <a:schemeClr val="accent2"/>
              </a:solidFill>
            </a:ln>
            <a:effectLst/>
          </c:spPr>
          <c:invertIfNegative val="0"/>
          <c:errBars>
            <c:errBarType val="both"/>
            <c:errValType val="cust"/>
            <c:noEndCap val="0"/>
            <c:plus>
              <c:numRef>
                <c:f>Sheet2!$G$2:$G$23</c:f>
                <c:numCache>
                  <c:formatCode>General</c:formatCode>
                  <c:ptCount val="22"/>
                  <c:pt idx="0">
                    <c:v>0</c:v>
                  </c:pt>
                  <c:pt idx="1">
                    <c:v>0</c:v>
                  </c:pt>
                  <c:pt idx="2">
                    <c:v>0</c:v>
                  </c:pt>
                  <c:pt idx="3">
                    <c:v>0</c:v>
                  </c:pt>
                  <c:pt idx="4">
                    <c:v>0</c:v>
                  </c:pt>
                  <c:pt idx="5">
                    <c:v>0</c:v>
                  </c:pt>
                  <c:pt idx="6">
                    <c:v>1.2472191289246482E-3</c:v>
                  </c:pt>
                  <c:pt idx="7">
                    <c:v>8.1785627642569077E-4</c:v>
                  </c:pt>
                  <c:pt idx="8">
                    <c:v>8.7305339024725079E-4</c:v>
                  </c:pt>
                  <c:pt idx="9">
                    <c:v>6.9442222186665166E-4</c:v>
                  </c:pt>
                  <c:pt idx="10">
                    <c:v>1.3490737563232034E-3</c:v>
                  </c:pt>
                  <c:pt idx="11">
                    <c:v>2.5350871122442054E-3</c:v>
                  </c:pt>
                  <c:pt idx="12">
                    <c:v>2.3570226039551604E-4</c:v>
                  </c:pt>
                  <c:pt idx="13">
                    <c:v>6.1644140029689883E-4</c:v>
                  </c:pt>
                  <c:pt idx="14">
                    <c:v>1.040299102288486E-3</c:v>
                  </c:pt>
                  <c:pt idx="15">
                    <c:v>2.1249836600678953E-3</c:v>
                  </c:pt>
                  <c:pt idx="16">
                    <c:v>2.4500000000000008E-3</c:v>
                  </c:pt>
                  <c:pt idx="17">
                    <c:v>7.2571803523590532E-4</c:v>
                  </c:pt>
                  <c:pt idx="18">
                    <c:v>2.8674417556808987E-4</c:v>
                  </c:pt>
                  <c:pt idx="19">
                    <c:v>6.5996632910744085E-4</c:v>
                  </c:pt>
                  <c:pt idx="20">
                    <c:v>3.8586123009300778E-4</c:v>
                  </c:pt>
                  <c:pt idx="21">
                    <c:v>4.496912521077308E-4</c:v>
                  </c:pt>
                </c:numCache>
              </c:numRef>
            </c:plus>
            <c:minus>
              <c:numRef>
                <c:f>Sheet2!$G$2:$G$23</c:f>
                <c:numCache>
                  <c:formatCode>General</c:formatCode>
                  <c:ptCount val="22"/>
                  <c:pt idx="0">
                    <c:v>0</c:v>
                  </c:pt>
                  <c:pt idx="1">
                    <c:v>0</c:v>
                  </c:pt>
                  <c:pt idx="2">
                    <c:v>0</c:v>
                  </c:pt>
                  <c:pt idx="3">
                    <c:v>0</c:v>
                  </c:pt>
                  <c:pt idx="4">
                    <c:v>0</c:v>
                  </c:pt>
                  <c:pt idx="5">
                    <c:v>0</c:v>
                  </c:pt>
                  <c:pt idx="6">
                    <c:v>1.2472191289246482E-3</c:v>
                  </c:pt>
                  <c:pt idx="7">
                    <c:v>8.1785627642569077E-4</c:v>
                  </c:pt>
                  <c:pt idx="8">
                    <c:v>8.7305339024725079E-4</c:v>
                  </c:pt>
                  <c:pt idx="9">
                    <c:v>6.9442222186665166E-4</c:v>
                  </c:pt>
                  <c:pt idx="10">
                    <c:v>1.3490737563232034E-3</c:v>
                  </c:pt>
                  <c:pt idx="11">
                    <c:v>2.5350871122442054E-3</c:v>
                  </c:pt>
                  <c:pt idx="12">
                    <c:v>2.3570226039551604E-4</c:v>
                  </c:pt>
                  <c:pt idx="13">
                    <c:v>6.1644140029689883E-4</c:v>
                  </c:pt>
                  <c:pt idx="14">
                    <c:v>1.040299102288486E-3</c:v>
                  </c:pt>
                  <c:pt idx="15">
                    <c:v>2.1249836600678953E-3</c:v>
                  </c:pt>
                  <c:pt idx="16">
                    <c:v>2.4500000000000008E-3</c:v>
                  </c:pt>
                  <c:pt idx="17">
                    <c:v>7.2571803523590532E-4</c:v>
                  </c:pt>
                  <c:pt idx="18">
                    <c:v>2.8674417556808987E-4</c:v>
                  </c:pt>
                  <c:pt idx="19">
                    <c:v>6.5996632910744085E-4</c:v>
                  </c:pt>
                  <c:pt idx="20">
                    <c:v>3.8586123009300778E-4</c:v>
                  </c:pt>
                  <c:pt idx="21">
                    <c:v>4.496912521077308E-4</c:v>
                  </c:pt>
                </c:numCache>
              </c:numRef>
            </c:minus>
            <c:spPr>
              <a:noFill/>
              <a:ln w="9525" cap="flat" cmpd="sng" algn="ctr">
                <a:solidFill>
                  <a:schemeClr val="tx1">
                    <a:lumMod val="65000"/>
                    <a:lumOff val="35000"/>
                  </a:schemeClr>
                </a:solidFill>
                <a:round/>
              </a:ln>
              <a:effectLst/>
            </c:spPr>
          </c:errBars>
          <c:val>
            <c:numRef>
              <c:f>Sheet2!$F$2:$F$23</c:f>
              <c:numCache>
                <c:formatCode>0.0000</c:formatCode>
                <c:ptCount val="22"/>
                <c:pt idx="0">
                  <c:v>0</c:v>
                </c:pt>
                <c:pt idx="1">
                  <c:v>0</c:v>
                </c:pt>
                <c:pt idx="2">
                  <c:v>0</c:v>
                </c:pt>
                <c:pt idx="3">
                  <c:v>0</c:v>
                </c:pt>
                <c:pt idx="4">
                  <c:v>0</c:v>
                </c:pt>
                <c:pt idx="5">
                  <c:v>0</c:v>
                </c:pt>
                <c:pt idx="6">
                  <c:v>1.49333333333333E-3</c:v>
                </c:pt>
                <c:pt idx="7">
                  <c:v>1.6266666666666467E-3</c:v>
                </c:pt>
                <c:pt idx="8">
                  <c:v>2.4933333333333287E-3</c:v>
                </c:pt>
                <c:pt idx="9">
                  <c:v>2.2833333333333269E-3</c:v>
                </c:pt>
                <c:pt idx="10">
                  <c:v>3.7499999999999942E-3</c:v>
                </c:pt>
                <c:pt idx="11">
                  <c:v>5.8499999999999898E-3</c:v>
                </c:pt>
                <c:pt idx="12">
                  <c:v>1.8833333333333295E-3</c:v>
                </c:pt>
                <c:pt idx="13">
                  <c:v>4.7499999999999947E-3</c:v>
                </c:pt>
                <c:pt idx="14">
                  <c:v>7.483333333333328E-3</c:v>
                </c:pt>
                <c:pt idx="15">
                  <c:v>8.4833333333333306E-3</c:v>
                </c:pt>
                <c:pt idx="16">
                  <c:v>3.9399999999999998E-2</c:v>
                </c:pt>
                <c:pt idx="17">
                  <c:v>3.1499999999999953E-3</c:v>
                </c:pt>
                <c:pt idx="18">
                  <c:v>3.2166666666666593E-3</c:v>
                </c:pt>
                <c:pt idx="19">
                  <c:v>6.4166666666666634E-3</c:v>
                </c:pt>
                <c:pt idx="20">
                  <c:v>4.3833333333333268E-3</c:v>
                </c:pt>
                <c:pt idx="21">
                  <c:v>3.6833333333333254E-3</c:v>
                </c:pt>
              </c:numCache>
            </c:numRef>
          </c:val>
          <c:extLst>
            <c:ext xmlns:c16="http://schemas.microsoft.com/office/drawing/2014/chart" uri="{C3380CC4-5D6E-409C-BE32-E72D297353CC}">
              <c16:uniqueId val="{00000001-019C-49BC-8F6B-FF2F2652E5EC}"/>
            </c:ext>
          </c:extLst>
        </c:ser>
        <c:dLbls>
          <c:showLegendKey val="0"/>
          <c:showVal val="0"/>
          <c:showCatName val="0"/>
          <c:showSerName val="0"/>
          <c:showPercent val="0"/>
          <c:showBubbleSize val="0"/>
        </c:dLbls>
        <c:gapWidth val="100"/>
        <c:axId val="752006815"/>
        <c:axId val="785644831"/>
      </c:barChart>
      <c:catAx>
        <c:axId val="752006815"/>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GB"/>
                  <a:t>Sample</a:t>
                </a:r>
                <a:r>
                  <a:rPr lang="en-GB" baseline="0"/>
                  <a:t> ID</a:t>
                </a:r>
                <a:endParaRPr lang="en-GB"/>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785644831"/>
        <c:crosses val="autoZero"/>
        <c:auto val="1"/>
        <c:lblAlgn val="ctr"/>
        <c:lblOffset val="100"/>
        <c:noMultiLvlLbl val="0"/>
      </c:catAx>
      <c:valAx>
        <c:axId val="785644831"/>
        <c:scaling>
          <c:orientation val="minMax"/>
          <c:max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n-GB"/>
                  <a:t>Weigt</a:t>
                </a:r>
                <a:r>
                  <a:rPr lang="en-GB" baseline="0"/>
                  <a:t> [g]/1413 L</a:t>
                </a:r>
                <a:endParaRPr lang="en-GB"/>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752006815"/>
        <c:crosses val="autoZero"/>
        <c:crossBetween val="between"/>
        <c:minorUnit val="5.000000000000001E-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 left after digestion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Sheet1!$A$21:$A$68</c:f>
              <c:numCache>
                <c:formatCode>General</c:formatCode>
                <c:ptCount val="48"/>
                <c:pt idx="0">
                  <c:v>907</c:v>
                </c:pt>
                <c:pt idx="1">
                  <c:v>907</c:v>
                </c:pt>
                <c:pt idx="2">
                  <c:v>907</c:v>
                </c:pt>
                <c:pt idx="3">
                  <c:v>908</c:v>
                </c:pt>
                <c:pt idx="4">
                  <c:v>908</c:v>
                </c:pt>
                <c:pt idx="5">
                  <c:v>908</c:v>
                </c:pt>
                <c:pt idx="6">
                  <c:v>909</c:v>
                </c:pt>
                <c:pt idx="7">
                  <c:v>909</c:v>
                </c:pt>
                <c:pt idx="8">
                  <c:v>909</c:v>
                </c:pt>
                <c:pt idx="9">
                  <c:v>910</c:v>
                </c:pt>
                <c:pt idx="10">
                  <c:v>910</c:v>
                </c:pt>
                <c:pt idx="11">
                  <c:v>910</c:v>
                </c:pt>
                <c:pt idx="12">
                  <c:v>911</c:v>
                </c:pt>
                <c:pt idx="13">
                  <c:v>911</c:v>
                </c:pt>
                <c:pt idx="14">
                  <c:v>911</c:v>
                </c:pt>
                <c:pt idx="15">
                  <c:v>912</c:v>
                </c:pt>
                <c:pt idx="16">
                  <c:v>912</c:v>
                </c:pt>
                <c:pt idx="17">
                  <c:v>912</c:v>
                </c:pt>
                <c:pt idx="18">
                  <c:v>913</c:v>
                </c:pt>
                <c:pt idx="19">
                  <c:v>913</c:v>
                </c:pt>
                <c:pt idx="20">
                  <c:v>913</c:v>
                </c:pt>
                <c:pt idx="21">
                  <c:v>914</c:v>
                </c:pt>
                <c:pt idx="22">
                  <c:v>914</c:v>
                </c:pt>
                <c:pt idx="23">
                  <c:v>914</c:v>
                </c:pt>
                <c:pt idx="24">
                  <c:v>915</c:v>
                </c:pt>
                <c:pt idx="25">
                  <c:v>915</c:v>
                </c:pt>
                <c:pt idx="26">
                  <c:v>915</c:v>
                </c:pt>
                <c:pt idx="27">
                  <c:v>916</c:v>
                </c:pt>
                <c:pt idx="28">
                  <c:v>916</c:v>
                </c:pt>
                <c:pt idx="29">
                  <c:v>916</c:v>
                </c:pt>
                <c:pt idx="30">
                  <c:v>917</c:v>
                </c:pt>
                <c:pt idx="31">
                  <c:v>917</c:v>
                </c:pt>
                <c:pt idx="32">
                  <c:v>917</c:v>
                </c:pt>
                <c:pt idx="33">
                  <c:v>918</c:v>
                </c:pt>
                <c:pt idx="34">
                  <c:v>918</c:v>
                </c:pt>
                <c:pt idx="35">
                  <c:v>918</c:v>
                </c:pt>
                <c:pt idx="36">
                  <c:v>919</c:v>
                </c:pt>
                <c:pt idx="37">
                  <c:v>919</c:v>
                </c:pt>
                <c:pt idx="38">
                  <c:v>919</c:v>
                </c:pt>
                <c:pt idx="39">
                  <c:v>920</c:v>
                </c:pt>
                <c:pt idx="40">
                  <c:v>920</c:v>
                </c:pt>
                <c:pt idx="41">
                  <c:v>920</c:v>
                </c:pt>
                <c:pt idx="42">
                  <c:v>921</c:v>
                </c:pt>
                <c:pt idx="43">
                  <c:v>921</c:v>
                </c:pt>
                <c:pt idx="44">
                  <c:v>921</c:v>
                </c:pt>
                <c:pt idx="45">
                  <c:v>922</c:v>
                </c:pt>
                <c:pt idx="46">
                  <c:v>922</c:v>
                </c:pt>
                <c:pt idx="47">
                  <c:v>922</c:v>
                </c:pt>
              </c:numCache>
            </c:numRef>
          </c:xVal>
          <c:yVal>
            <c:numRef>
              <c:f>Sheet1!$I$21:$I$68</c:f>
              <c:numCache>
                <c:formatCode>0.0</c:formatCode>
                <c:ptCount val="48"/>
                <c:pt idx="0">
                  <c:v>0.33755274261602003</c:v>
                </c:pt>
                <c:pt idx="1">
                  <c:v>2.8501228501228364</c:v>
                </c:pt>
                <c:pt idx="2">
                  <c:v>8.3157894736842</c:v>
                </c:pt>
                <c:pt idx="3">
                  <c:v>6.448598130841086</c:v>
                </c:pt>
                <c:pt idx="4">
                  <c:v>3.0824372759855621</c:v>
                </c:pt>
                <c:pt idx="5">
                  <c:v>2.0588235294117374</c:v>
                </c:pt>
                <c:pt idx="6">
                  <c:v>3.8324607329842895</c:v>
                </c:pt>
                <c:pt idx="7">
                  <c:v>3.6276083467094451</c:v>
                </c:pt>
                <c:pt idx="8">
                  <c:v>4.0519480519480675</c:v>
                </c:pt>
                <c:pt idx="9">
                  <c:v>10.156249999999966</c:v>
                </c:pt>
                <c:pt idx="10">
                  <c:v>7.8571428571428505</c:v>
                </c:pt>
                <c:pt idx="11">
                  <c:v>11.607142857142817</c:v>
                </c:pt>
                <c:pt idx="12">
                  <c:v>5.8108108108108087</c:v>
                </c:pt>
                <c:pt idx="13">
                  <c:v>6.5062388591800122</c:v>
                </c:pt>
                <c:pt idx="14">
                  <c:v>7.2569906790945371</c:v>
                </c:pt>
                <c:pt idx="15">
                  <c:v>5.7344064386317735</c:v>
                </c:pt>
                <c:pt idx="16">
                  <c:v>7.1609632446134199</c:v>
                </c:pt>
                <c:pt idx="17">
                  <c:v>10.366552119129427</c:v>
                </c:pt>
                <c:pt idx="18">
                  <c:v>7.5242718446601735</c:v>
                </c:pt>
                <c:pt idx="19">
                  <c:v>5.6473829201101831</c:v>
                </c:pt>
                <c:pt idx="20">
                  <c:v>5.466666666666657</c:v>
                </c:pt>
                <c:pt idx="21">
                  <c:v>7.9881656804733687</c:v>
                </c:pt>
                <c:pt idx="22">
                  <c:v>12.172774869109915</c:v>
                </c:pt>
                <c:pt idx="23">
                  <c:v>10.946745562130175</c:v>
                </c:pt>
                <c:pt idx="24">
                  <c:v>63.425925925925874</c:v>
                </c:pt>
                <c:pt idx="25">
                  <c:v>25.976562499999957</c:v>
                </c:pt>
                <c:pt idx="26">
                  <c:v>19.16488222698073</c:v>
                </c:pt>
                <c:pt idx="27">
                  <c:v>14.575163398692801</c:v>
                </c:pt>
                <c:pt idx="28">
                  <c:v>26.592356687898079</c:v>
                </c:pt>
                <c:pt idx="29">
                  <c:v>26.444444444444436</c:v>
                </c:pt>
                <c:pt idx="30">
                  <c:v>0</c:v>
                </c:pt>
                <c:pt idx="31">
                  <c:v>17.816091954022987</c:v>
                </c:pt>
                <c:pt idx="32">
                  <c:v>15.51217464315701</c:v>
                </c:pt>
                <c:pt idx="33">
                  <c:v>9.0717299578059034</c:v>
                </c:pt>
                <c:pt idx="34">
                  <c:v>14.154411764705856</c:v>
                </c:pt>
                <c:pt idx="35">
                  <c:v>25.555555555555518</c:v>
                </c:pt>
                <c:pt idx="36">
                  <c:v>2.709125475285163</c:v>
                </c:pt>
                <c:pt idx="37">
                  <c:v>6.2260536398467217</c:v>
                </c:pt>
                <c:pt idx="38">
                  <c:v>6.5377532228360913</c:v>
                </c:pt>
                <c:pt idx="39">
                  <c:v>25.458715596330272</c:v>
                </c:pt>
                <c:pt idx="40">
                  <c:v>28.260869565217352</c:v>
                </c:pt>
                <c:pt idx="41">
                  <c:v>27.291666666666668</c:v>
                </c:pt>
                <c:pt idx="42">
                  <c:v>6.9571865443425054</c:v>
                </c:pt>
                <c:pt idx="43">
                  <c:v>4.2682926829268206</c:v>
                </c:pt>
                <c:pt idx="44">
                  <c:v>6.7471590909090766</c:v>
                </c:pt>
                <c:pt idx="45">
                  <c:v>9.813084112149534</c:v>
                </c:pt>
                <c:pt idx="46">
                  <c:v>9.8837209302325348</c:v>
                </c:pt>
                <c:pt idx="47">
                  <c:v>9.193954659949588</c:v>
                </c:pt>
              </c:numCache>
            </c:numRef>
          </c:yVal>
          <c:smooth val="0"/>
          <c:extLst>
            <c:ext xmlns:c16="http://schemas.microsoft.com/office/drawing/2014/chart" uri="{C3380CC4-5D6E-409C-BE32-E72D297353CC}">
              <c16:uniqueId val="{00000000-18D4-479B-84EF-2DD64BFABEFD}"/>
            </c:ext>
          </c:extLst>
        </c:ser>
        <c:dLbls>
          <c:showLegendKey val="0"/>
          <c:showVal val="0"/>
          <c:showCatName val="0"/>
          <c:showSerName val="0"/>
          <c:showPercent val="0"/>
          <c:showBubbleSize val="0"/>
        </c:dLbls>
        <c:axId val="1181515583"/>
        <c:axId val="1096144319"/>
      </c:scatterChart>
      <c:valAx>
        <c:axId val="118151558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Sample ID</a:t>
                </a:r>
              </a:p>
            </c:rich>
          </c:tx>
          <c:layout>
            <c:manualLayout>
              <c:xMode val="edge"/>
              <c:yMode val="edge"/>
              <c:x val="0.44450911270019822"/>
              <c:y val="0.915020897933108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6144319"/>
        <c:crosses val="autoZero"/>
        <c:crossBetween val="midCat"/>
        <c:majorUnit val="1"/>
      </c:valAx>
      <c:valAx>
        <c:axId val="10961443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 left on</a:t>
                </a:r>
                <a:r>
                  <a:rPr lang="en-GB" baseline="0"/>
                  <a:t> filter </a:t>
                </a:r>
                <a:r>
                  <a:rPr lang="en-GB"/>
                  <a:t>after digestion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15155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9C34B-C741-4F5A-BB3A-91D3106ED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1181</TotalTime>
  <Pages>64</Pages>
  <Words>6223</Words>
  <Characters>35476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 Zech</dc:creator>
  <cp:keywords/>
  <dc:description/>
  <cp:lastModifiedBy>Valtýr Sigurðsson</cp:lastModifiedBy>
  <cp:revision>3</cp:revision>
  <dcterms:created xsi:type="dcterms:W3CDTF">2020-01-30T15:07:00Z</dcterms:created>
  <dcterms:modified xsi:type="dcterms:W3CDTF">2020-01-31T10:47:00Z</dcterms:modified>
</cp:coreProperties>
</file>